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8D326" w14:textId="77777777" w:rsidR="00505ABE" w:rsidRPr="000B5D9F" w:rsidRDefault="00505ABE" w:rsidP="00505ABE">
      <w:pPr>
        <w:jc w:val="center"/>
        <w:rPr>
          <w:rFonts w:ascii="黑体" w:eastAsia="黑体" w:hAnsi="黑体"/>
          <w:sz w:val="36"/>
          <w:szCs w:val="32"/>
        </w:rPr>
      </w:pPr>
      <w:r w:rsidRPr="000B5D9F">
        <w:rPr>
          <w:rFonts w:ascii="黑体" w:eastAsia="黑体" w:hAnsi="黑体" w:hint="eastAsia"/>
          <w:sz w:val="36"/>
          <w:szCs w:val="32"/>
        </w:rPr>
        <w:t>梯田建设对土壤侵蚀的影响</w:t>
      </w:r>
    </w:p>
    <w:p w14:paraId="5364218C" w14:textId="3AE9EC87" w:rsidR="00915E8A" w:rsidRPr="00AC7FDE" w:rsidRDefault="00505ABE" w:rsidP="00AC7FDE">
      <w:pPr>
        <w:pStyle w:val="ad"/>
        <w:spacing w:afterLines="50" w:after="156"/>
        <w:ind w:firstLineChars="0" w:firstLine="0"/>
        <w:jc w:val="center"/>
        <w:rPr>
          <w:rFonts w:asciiTheme="minorEastAsia" w:hAnsiTheme="minorEastAsia" w:hint="eastAsia"/>
          <w:sz w:val="32"/>
          <w:szCs w:val="30"/>
        </w:rPr>
      </w:pPr>
      <w:r w:rsidRPr="000B5D9F">
        <w:rPr>
          <w:rFonts w:asciiTheme="minorEastAsia" w:hAnsiTheme="minorEastAsia" w:hint="eastAsia"/>
          <w:sz w:val="32"/>
          <w:szCs w:val="30"/>
        </w:rPr>
        <w:t>——以黄土高原姚家湾地区为例</w:t>
      </w:r>
    </w:p>
    <w:p w14:paraId="4367EBEC" w14:textId="77777777" w:rsidR="00915E8A" w:rsidRDefault="00000000">
      <w:pPr>
        <w:keepNext/>
        <w:keepLines/>
        <w:spacing w:beforeLines="100" w:before="312" w:afterLines="100" w:after="312"/>
        <w:jc w:val="center"/>
        <w:outlineLvl w:val="0"/>
        <w:rPr>
          <w:rFonts w:ascii="Times New Roman" w:eastAsia="黑体" w:hAnsi="Times New Roman" w:cs="Times New Roman"/>
          <w:b/>
          <w:kern w:val="44"/>
          <w:sz w:val="32"/>
          <w:szCs w:val="32"/>
        </w:rPr>
      </w:pPr>
      <w:bookmarkStart w:id="0" w:name="_Toc103005873"/>
      <w:r>
        <w:rPr>
          <w:rFonts w:ascii="Times New Roman" w:eastAsia="黑体" w:hAnsi="Times New Roman" w:cs="Times New Roman"/>
          <w:b/>
          <w:kern w:val="44"/>
          <w:sz w:val="32"/>
          <w:szCs w:val="32"/>
        </w:rPr>
        <w:t>摘</w:t>
      </w:r>
      <w:r>
        <w:rPr>
          <w:rFonts w:ascii="Times New Roman" w:eastAsia="黑体" w:hAnsi="Times New Roman" w:cs="Times New Roman"/>
          <w:b/>
          <w:kern w:val="44"/>
          <w:sz w:val="32"/>
          <w:szCs w:val="32"/>
        </w:rPr>
        <w:t xml:space="preserve">  </w:t>
      </w:r>
      <w:r>
        <w:rPr>
          <w:rFonts w:ascii="Times New Roman" w:eastAsia="黑体" w:hAnsi="Times New Roman" w:cs="Times New Roman"/>
          <w:b/>
          <w:kern w:val="44"/>
          <w:sz w:val="32"/>
          <w:szCs w:val="32"/>
        </w:rPr>
        <w:t>要</w:t>
      </w:r>
      <w:bookmarkEnd w:id="0"/>
    </w:p>
    <w:p w14:paraId="04D2A470" w14:textId="77777777" w:rsidR="00915E8A" w:rsidRDefault="00000000">
      <w:pPr>
        <w:spacing w:line="400" w:lineRule="atLeas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黄土高原因其脆弱的生态环境和人类的过度开发，水土流失问题严重，长期以来都是国内水土保持、土壤侵蚀与生态保护研究的重点区域。梯田是黄土高原上分布最为广泛的坡面水土保持工程。</w:t>
      </w:r>
      <w:ins w:id="1" w:author="Yangxin" w:date="2022-05-10T21:50:00Z">
        <w:r>
          <w:rPr>
            <w:rFonts w:ascii="Times New Roman" w:hAnsi="Times New Roman" w:cs="Times New Roman" w:hint="eastAsia"/>
            <w:sz w:val="24"/>
            <w:szCs w:val="24"/>
          </w:rPr>
          <w:t>论文</w:t>
        </w:r>
      </w:ins>
      <w:del w:id="2" w:author="Yangxin" w:date="2022-05-10T21:49:00Z">
        <w:r>
          <w:rPr>
            <w:rFonts w:ascii="Times New Roman" w:hAnsi="Times New Roman" w:cs="Times New Roman"/>
            <w:sz w:val="24"/>
            <w:szCs w:val="24"/>
          </w:rPr>
          <w:delText>项目</w:delText>
        </w:r>
      </w:del>
      <w:r>
        <w:rPr>
          <w:rFonts w:ascii="Times New Roman" w:hAnsi="Times New Roman" w:cs="Times New Roman"/>
          <w:sz w:val="24"/>
          <w:szCs w:val="24"/>
        </w:rPr>
        <w:t>基于</w:t>
      </w:r>
      <w:del w:id="3" w:author="Yangxin" w:date="2022-05-10T21:49:00Z">
        <w:r>
          <w:rPr>
            <w:rFonts w:ascii="Times New Roman" w:hAnsi="Times New Roman" w:cs="Times New Roman"/>
            <w:sz w:val="24"/>
            <w:szCs w:val="24"/>
          </w:rPr>
          <w:delText>2019</w:delText>
        </w:r>
        <w:r>
          <w:rPr>
            <w:rFonts w:ascii="Times New Roman" w:hAnsi="Times New Roman" w:cs="Times New Roman"/>
            <w:sz w:val="24"/>
            <w:szCs w:val="24"/>
          </w:rPr>
          <w:delText>年</w:delText>
        </w:r>
      </w:del>
      <w:proofErr w:type="gramStart"/>
      <w:r>
        <w:rPr>
          <w:rFonts w:ascii="Times New Roman" w:hAnsi="Times New Roman" w:cs="Times New Roman"/>
          <w:sz w:val="24"/>
          <w:szCs w:val="24"/>
        </w:rPr>
        <w:t>黄土高原窑家湾</w:t>
      </w:r>
      <w:proofErr w:type="gramEnd"/>
      <w:r>
        <w:rPr>
          <w:rFonts w:ascii="Times New Roman" w:hAnsi="Times New Roman" w:cs="Times New Roman"/>
          <w:sz w:val="24"/>
          <w:szCs w:val="24"/>
        </w:rPr>
        <w:t>地区高精度点</w:t>
      </w:r>
      <w:proofErr w:type="gramStart"/>
      <w:r>
        <w:rPr>
          <w:rFonts w:ascii="Times New Roman" w:hAnsi="Times New Roman" w:cs="Times New Roman"/>
          <w:sz w:val="24"/>
          <w:szCs w:val="24"/>
        </w:rPr>
        <w:t>云数据</w:t>
      </w:r>
      <w:proofErr w:type="gramEnd"/>
      <w:r>
        <w:rPr>
          <w:rFonts w:ascii="Times New Roman" w:hAnsi="Times New Roman" w:cs="Times New Roman"/>
          <w:sz w:val="24"/>
          <w:szCs w:val="24"/>
        </w:rPr>
        <w:t>生成梯田</w:t>
      </w:r>
      <w:r>
        <w:rPr>
          <w:rFonts w:ascii="Times New Roman" w:hAnsi="Times New Roman" w:cs="Times New Roman"/>
          <w:sz w:val="24"/>
          <w:szCs w:val="24"/>
        </w:rPr>
        <w:t>DEM</w:t>
      </w:r>
      <w:r>
        <w:rPr>
          <w:rFonts w:ascii="Times New Roman" w:hAnsi="Times New Roman" w:cs="Times New Roman"/>
          <w:sz w:val="24"/>
          <w:szCs w:val="24"/>
        </w:rPr>
        <w:t>，运用修正的通用土壤流失方程</w:t>
      </w:r>
      <w:r>
        <w:rPr>
          <w:rFonts w:ascii="Times New Roman" w:hAnsi="Times New Roman" w:cs="Times New Roman"/>
          <w:sz w:val="24"/>
          <w:szCs w:val="24"/>
        </w:rPr>
        <w:t>(RUSLE)</w:t>
      </w:r>
      <w:r>
        <w:rPr>
          <w:rFonts w:ascii="Times New Roman" w:hAnsi="Times New Roman" w:cs="Times New Roman"/>
          <w:sz w:val="24"/>
          <w:szCs w:val="24"/>
        </w:rPr>
        <w:t>，在控制土壤性质、植被覆盖、降雨侵蚀力等模型因子不变的前提下，计算真实梯田</w:t>
      </w:r>
      <w:r>
        <w:rPr>
          <w:rFonts w:ascii="Times New Roman" w:hAnsi="Times New Roman" w:cs="Times New Roman"/>
          <w:sz w:val="24"/>
          <w:szCs w:val="24"/>
        </w:rPr>
        <w:t>DEM</w:t>
      </w:r>
      <w:r>
        <w:rPr>
          <w:rFonts w:ascii="Times New Roman" w:hAnsi="Times New Roman" w:cs="Times New Roman"/>
          <w:sz w:val="24"/>
          <w:szCs w:val="24"/>
        </w:rPr>
        <w:t>对应的流域土壤侵蚀量，与还原成原始坡面</w:t>
      </w:r>
      <w:r>
        <w:rPr>
          <w:rFonts w:ascii="Times New Roman" w:hAnsi="Times New Roman" w:cs="Times New Roman"/>
          <w:sz w:val="24"/>
          <w:szCs w:val="24"/>
        </w:rPr>
        <w:t>DEM</w:t>
      </w:r>
      <w:r>
        <w:rPr>
          <w:rFonts w:ascii="Times New Roman" w:hAnsi="Times New Roman" w:cs="Times New Roman"/>
          <w:sz w:val="24"/>
          <w:szCs w:val="24"/>
        </w:rPr>
        <w:t>的计算结果执行比对，定量化评价坡改梯工程</w:t>
      </w:r>
      <w:ins w:id="4" w:author="Yangxin" w:date="2022-05-10T21:50:00Z">
        <w:r>
          <w:rPr>
            <w:rFonts w:ascii="Times New Roman" w:hAnsi="Times New Roman" w:cs="Times New Roman" w:hint="eastAsia"/>
            <w:sz w:val="24"/>
            <w:szCs w:val="24"/>
          </w:rPr>
          <w:t>对</w:t>
        </w:r>
      </w:ins>
      <w:del w:id="5" w:author="Yangxin" w:date="2022-05-10T21:50:00Z">
        <w:r>
          <w:rPr>
            <w:rFonts w:ascii="Times New Roman" w:hAnsi="Times New Roman" w:cs="Times New Roman"/>
            <w:sz w:val="24"/>
            <w:szCs w:val="24"/>
          </w:rPr>
          <w:delText>影响</w:delText>
        </w:r>
      </w:del>
      <w:r>
        <w:rPr>
          <w:rFonts w:ascii="Times New Roman" w:hAnsi="Times New Roman" w:cs="Times New Roman"/>
          <w:sz w:val="24"/>
          <w:szCs w:val="24"/>
        </w:rPr>
        <w:t>土壤侵蚀量的</w:t>
      </w:r>
      <w:ins w:id="6" w:author="Yangxin" w:date="2022-05-10T21:50:00Z">
        <w:r>
          <w:rPr>
            <w:rFonts w:ascii="Times New Roman" w:hAnsi="Times New Roman" w:cs="Times New Roman"/>
            <w:sz w:val="24"/>
            <w:szCs w:val="24"/>
          </w:rPr>
          <w:t>影响</w:t>
        </w:r>
      </w:ins>
      <w:del w:id="7" w:author="Yangxin" w:date="2022-05-10T21:50:00Z">
        <w:r>
          <w:rPr>
            <w:rFonts w:ascii="Times New Roman" w:hAnsi="Times New Roman" w:cs="Times New Roman"/>
            <w:sz w:val="24"/>
            <w:szCs w:val="24"/>
          </w:rPr>
          <w:delText>机制</w:delText>
        </w:r>
      </w:del>
      <w:ins w:id="8" w:author="Yangxin" w:date="2022-05-10T21:51:00Z">
        <w:r>
          <w:rPr>
            <w:rFonts w:ascii="Times New Roman" w:hAnsi="Times New Roman" w:cs="Times New Roman" w:hint="eastAsia"/>
            <w:sz w:val="24"/>
            <w:szCs w:val="24"/>
          </w:rPr>
          <w:t>程度</w:t>
        </w:r>
      </w:ins>
      <w:r>
        <w:rPr>
          <w:rFonts w:ascii="Times New Roman" w:hAnsi="Times New Roman" w:cs="Times New Roman"/>
          <w:sz w:val="24"/>
          <w:szCs w:val="24"/>
        </w:rPr>
        <w:t>。</w:t>
      </w:r>
      <w:del w:id="9" w:author="Yangxin" w:date="2022-05-10T21:57:00Z">
        <w:r>
          <w:rPr>
            <w:rFonts w:ascii="Times New Roman" w:hAnsi="Times New Roman" w:cs="Times New Roman"/>
            <w:sz w:val="24"/>
            <w:szCs w:val="24"/>
          </w:rPr>
          <w:delText>研究依据真实梯田</w:delText>
        </w:r>
        <w:r>
          <w:rPr>
            <w:rFonts w:ascii="Times New Roman" w:hAnsi="Times New Roman" w:cs="Times New Roman"/>
            <w:sz w:val="24"/>
            <w:szCs w:val="24"/>
          </w:rPr>
          <w:delText>DEM</w:delText>
        </w:r>
        <w:r>
          <w:rPr>
            <w:rFonts w:ascii="Times New Roman" w:hAnsi="Times New Roman" w:cs="Times New Roman"/>
            <w:sz w:val="24"/>
            <w:szCs w:val="24"/>
          </w:rPr>
          <w:delText>构建坡度坡长因子计算得到样区受侵蚀总面积达</w:delText>
        </w:r>
        <w:r>
          <w:rPr>
            <w:rFonts w:ascii="Times New Roman" w:hAnsi="Times New Roman" w:cs="Times New Roman"/>
            <w:sz w:val="24"/>
            <w:szCs w:val="24"/>
          </w:rPr>
          <w:delText>17.76hm</w:delText>
        </w:r>
        <w:r>
          <w:rPr>
            <w:rFonts w:ascii="Times New Roman" w:hAnsi="Times New Roman" w:cs="Times New Roman"/>
            <w:sz w:val="24"/>
            <w:szCs w:val="24"/>
            <w:vertAlign w:val="superscript"/>
          </w:rPr>
          <w:delText>2</w:delText>
        </w:r>
        <w:r>
          <w:rPr>
            <w:rFonts w:ascii="Times New Roman" w:hAnsi="Times New Roman" w:cs="Times New Roman"/>
            <w:sz w:val="24"/>
            <w:szCs w:val="24"/>
          </w:rPr>
          <w:delText>，对应的平均土壤侵蚀速率为</w:delText>
        </w:r>
        <w:r>
          <w:rPr>
            <w:rFonts w:ascii="Times New Roman" w:hAnsi="Times New Roman" w:cs="Times New Roman"/>
            <w:sz w:val="24"/>
            <w:szCs w:val="24"/>
          </w:rPr>
          <w:delText xml:space="preserve">7.65 </w:delText>
        </w:r>
        <w:r>
          <w:rPr>
            <w:rFonts w:ascii="Times New Roman" w:hAnsi="Times New Roman" w:cs="Times New Roman"/>
            <w:sz w:val="24"/>
          </w:rPr>
          <w:delText>t/(hm</w:delText>
        </w:r>
        <w:r>
          <w:rPr>
            <w:rFonts w:ascii="Times New Roman" w:hAnsi="Times New Roman" w:cs="Times New Roman"/>
            <w:sz w:val="24"/>
            <w:vertAlign w:val="superscript"/>
          </w:rPr>
          <w:delText>2</w:delText>
        </w:r>
        <w:r>
          <w:rPr>
            <w:rFonts w:ascii="Times New Roman" w:hAnsi="Times New Roman" w:cs="Times New Roman"/>
            <w:sz w:val="24"/>
          </w:rPr>
          <w:delText>·a)</w:delText>
        </w:r>
        <w:r>
          <w:rPr>
            <w:rFonts w:ascii="Times New Roman" w:hAnsi="Times New Roman" w:cs="Times New Roman"/>
            <w:sz w:val="24"/>
            <w:szCs w:val="24"/>
          </w:rPr>
          <w:delText xml:space="preserve"> </w:delText>
        </w:r>
        <w:r>
          <w:rPr>
            <w:rFonts w:ascii="Times New Roman" w:hAnsi="Times New Roman" w:cs="Times New Roman"/>
            <w:sz w:val="24"/>
            <w:szCs w:val="24"/>
          </w:rPr>
          <w:delText>，推知样区内年际因侵蚀损失的土壤速率为</w:delText>
        </w:r>
        <w:r>
          <w:rPr>
            <w:rFonts w:ascii="Times New Roman" w:hAnsi="Times New Roman" w:cs="Times New Roman"/>
            <w:sz w:val="24"/>
            <w:szCs w:val="24"/>
          </w:rPr>
          <w:delText>136.25t/a</w:delText>
        </w:r>
        <w:r>
          <w:rPr>
            <w:rFonts w:ascii="Times New Roman" w:hAnsi="Times New Roman" w:cs="Times New Roman"/>
            <w:sz w:val="24"/>
            <w:szCs w:val="24"/>
          </w:rPr>
          <w:delText>；相较之下模拟去梯田的原始坡面受侵蚀面积为</w:delText>
        </w:r>
        <w:r>
          <w:rPr>
            <w:rFonts w:ascii="Times New Roman" w:hAnsi="Times New Roman" w:cs="Times New Roman"/>
            <w:sz w:val="24"/>
            <w:szCs w:val="24"/>
          </w:rPr>
          <w:delText>23.59hm</w:delText>
        </w:r>
        <w:r>
          <w:rPr>
            <w:rFonts w:ascii="Times New Roman" w:hAnsi="Times New Roman" w:cs="Times New Roman"/>
            <w:sz w:val="24"/>
            <w:szCs w:val="24"/>
            <w:vertAlign w:val="superscript"/>
          </w:rPr>
          <w:delText>2</w:delText>
        </w:r>
        <w:r>
          <w:rPr>
            <w:rFonts w:ascii="Times New Roman" w:hAnsi="Times New Roman" w:cs="Times New Roman"/>
            <w:sz w:val="24"/>
            <w:szCs w:val="24"/>
          </w:rPr>
          <w:delText>，域内平均土壤侵蚀速率为</w:delText>
        </w:r>
        <w:r>
          <w:rPr>
            <w:rFonts w:ascii="Times New Roman" w:hAnsi="Times New Roman" w:cs="Times New Roman"/>
            <w:sz w:val="24"/>
            <w:szCs w:val="24"/>
          </w:rPr>
          <w:delText xml:space="preserve">8.97 </w:delText>
        </w:r>
        <w:r>
          <w:rPr>
            <w:rFonts w:ascii="Times New Roman" w:hAnsi="Times New Roman" w:cs="Times New Roman"/>
            <w:sz w:val="24"/>
          </w:rPr>
          <w:delText>t/(hm</w:delText>
        </w:r>
        <w:r>
          <w:rPr>
            <w:rFonts w:ascii="Times New Roman" w:hAnsi="Times New Roman" w:cs="Times New Roman"/>
            <w:sz w:val="24"/>
            <w:vertAlign w:val="superscript"/>
          </w:rPr>
          <w:delText>2</w:delText>
        </w:r>
        <w:r>
          <w:rPr>
            <w:rFonts w:ascii="Times New Roman" w:hAnsi="Times New Roman" w:cs="Times New Roman"/>
            <w:sz w:val="24"/>
          </w:rPr>
          <w:delText>·a)</w:delText>
        </w:r>
        <w:r>
          <w:rPr>
            <w:rFonts w:ascii="Times New Roman" w:hAnsi="Times New Roman" w:cs="Times New Roman"/>
            <w:sz w:val="24"/>
            <w:szCs w:val="24"/>
          </w:rPr>
          <w:delText xml:space="preserve"> </w:delText>
        </w:r>
        <w:r>
          <w:rPr>
            <w:rFonts w:ascii="Times New Roman" w:hAnsi="Times New Roman" w:cs="Times New Roman"/>
            <w:sz w:val="24"/>
            <w:szCs w:val="24"/>
          </w:rPr>
          <w:delText>，整年因侵蚀损失土壤速率达到</w:delText>
        </w:r>
        <w:r>
          <w:rPr>
            <w:rFonts w:ascii="Times New Roman" w:hAnsi="Times New Roman" w:cs="Times New Roman"/>
            <w:sz w:val="24"/>
            <w:szCs w:val="24"/>
          </w:rPr>
          <w:delText>211.98t/a</w:delText>
        </w:r>
        <w:r>
          <w:rPr>
            <w:rFonts w:ascii="Times New Roman" w:hAnsi="Times New Roman" w:cs="Times New Roman"/>
            <w:sz w:val="24"/>
            <w:szCs w:val="24"/>
          </w:rPr>
          <w:delText>，比梯田修建后的侵蚀范围和强度更剧烈。</w:delText>
        </w:r>
      </w:del>
      <w:r>
        <w:rPr>
          <w:rFonts w:ascii="Times New Roman" w:hAnsi="Times New Roman" w:cs="Times New Roman"/>
          <w:sz w:val="24"/>
          <w:szCs w:val="24"/>
        </w:rPr>
        <w:t>研究结果表明：自然坡面改建为梯田会对坡度坡长因子</w:t>
      </w:r>
      <w:r>
        <w:rPr>
          <w:rFonts w:ascii="Times New Roman" w:hAnsi="Times New Roman" w:cs="Times New Roman"/>
          <w:sz w:val="24"/>
          <w:szCs w:val="24"/>
        </w:rPr>
        <w:t>LS</w:t>
      </w:r>
      <w:r>
        <w:rPr>
          <w:rFonts w:ascii="Times New Roman" w:hAnsi="Times New Roman" w:cs="Times New Roman"/>
          <w:sz w:val="24"/>
          <w:szCs w:val="24"/>
        </w:rPr>
        <w:t>产生较为显著的影响，进而改变流域内土壤侵蚀总量和侵蚀分布情况。</w:t>
      </w:r>
      <w:commentRangeStart w:id="10"/>
      <w:ins w:id="11" w:author="Yangxin" w:date="2022-05-10T21:57:00Z">
        <w:r>
          <w:rPr>
            <w:rFonts w:ascii="Times New Roman" w:hAnsi="Times New Roman" w:cs="Times New Roman"/>
            <w:sz w:val="24"/>
            <w:szCs w:val="24"/>
          </w:rPr>
          <w:t>研究依据真实梯田</w:t>
        </w:r>
        <w:r>
          <w:rPr>
            <w:rFonts w:ascii="Times New Roman" w:hAnsi="Times New Roman" w:cs="Times New Roman"/>
            <w:sz w:val="24"/>
            <w:szCs w:val="24"/>
          </w:rPr>
          <w:t>DEM</w:t>
        </w:r>
        <w:r>
          <w:rPr>
            <w:rFonts w:ascii="Times New Roman" w:hAnsi="Times New Roman" w:cs="Times New Roman"/>
            <w:sz w:val="24"/>
            <w:szCs w:val="24"/>
          </w:rPr>
          <w:t>构建坡度坡长因子计算得到样区受侵蚀总面积达</w:t>
        </w:r>
        <w:r>
          <w:rPr>
            <w:rFonts w:ascii="Times New Roman" w:hAnsi="Times New Roman" w:cs="Times New Roman"/>
            <w:sz w:val="24"/>
            <w:szCs w:val="24"/>
          </w:rPr>
          <w:t>17.76hm</w:t>
        </w:r>
        <w:r>
          <w:rPr>
            <w:rFonts w:ascii="Times New Roman" w:hAnsi="Times New Roman" w:cs="Times New Roman"/>
            <w:sz w:val="24"/>
            <w:szCs w:val="24"/>
            <w:vertAlign w:val="superscript"/>
          </w:rPr>
          <w:t>2</w:t>
        </w:r>
        <w:r>
          <w:rPr>
            <w:rFonts w:ascii="Times New Roman" w:hAnsi="Times New Roman" w:cs="Times New Roman"/>
            <w:sz w:val="24"/>
            <w:szCs w:val="24"/>
          </w:rPr>
          <w:t>，对应的平均土壤侵蚀速率为</w:t>
        </w:r>
        <w:r>
          <w:rPr>
            <w:rFonts w:ascii="Times New Roman" w:hAnsi="Times New Roman" w:cs="Times New Roman"/>
            <w:sz w:val="24"/>
            <w:szCs w:val="24"/>
          </w:rPr>
          <w:t xml:space="preserve">7.65 </w:t>
        </w:r>
        <w:r>
          <w:rPr>
            <w:rFonts w:ascii="Times New Roman" w:hAnsi="Times New Roman" w:cs="Times New Roman"/>
            <w:sz w:val="24"/>
          </w:rPr>
          <w:t>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szCs w:val="24"/>
          </w:rPr>
          <w:t xml:space="preserve"> </w:t>
        </w:r>
        <w:r>
          <w:rPr>
            <w:rFonts w:ascii="Times New Roman" w:hAnsi="Times New Roman" w:cs="Times New Roman"/>
            <w:sz w:val="24"/>
            <w:szCs w:val="24"/>
          </w:rPr>
          <w:t>，推知样区内年际因侵蚀损失的土壤速率为</w:t>
        </w:r>
        <w:r>
          <w:rPr>
            <w:rFonts w:ascii="Times New Roman" w:hAnsi="Times New Roman" w:cs="Times New Roman"/>
            <w:sz w:val="24"/>
            <w:szCs w:val="24"/>
          </w:rPr>
          <w:t>136.25t/a</w:t>
        </w:r>
        <w:r>
          <w:rPr>
            <w:rFonts w:ascii="Times New Roman" w:hAnsi="Times New Roman" w:cs="Times New Roman"/>
            <w:sz w:val="24"/>
            <w:szCs w:val="24"/>
          </w:rPr>
          <w:t>；相较之下模拟去梯田的原始坡面受侵蚀面积为</w:t>
        </w:r>
        <w:r>
          <w:rPr>
            <w:rFonts w:ascii="Times New Roman" w:hAnsi="Times New Roman" w:cs="Times New Roman"/>
            <w:sz w:val="24"/>
            <w:szCs w:val="24"/>
          </w:rPr>
          <w:t>23.59hm</w:t>
        </w:r>
        <w:r>
          <w:rPr>
            <w:rFonts w:ascii="Times New Roman" w:hAnsi="Times New Roman" w:cs="Times New Roman"/>
            <w:sz w:val="24"/>
            <w:szCs w:val="24"/>
            <w:vertAlign w:val="superscript"/>
          </w:rPr>
          <w:t>2</w:t>
        </w:r>
        <w:r>
          <w:rPr>
            <w:rFonts w:ascii="Times New Roman" w:hAnsi="Times New Roman" w:cs="Times New Roman"/>
            <w:sz w:val="24"/>
            <w:szCs w:val="24"/>
          </w:rPr>
          <w:t>，域内平均土壤侵蚀速率为</w:t>
        </w:r>
        <w:r>
          <w:rPr>
            <w:rFonts w:ascii="Times New Roman" w:hAnsi="Times New Roman" w:cs="Times New Roman"/>
            <w:sz w:val="24"/>
            <w:szCs w:val="24"/>
          </w:rPr>
          <w:t xml:space="preserve">8.97 </w:t>
        </w:r>
        <w:r>
          <w:rPr>
            <w:rFonts w:ascii="Times New Roman" w:hAnsi="Times New Roman" w:cs="Times New Roman"/>
            <w:sz w:val="24"/>
          </w:rPr>
          <w:t>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szCs w:val="24"/>
          </w:rPr>
          <w:t xml:space="preserve"> </w:t>
        </w:r>
        <w:r>
          <w:rPr>
            <w:rFonts w:ascii="Times New Roman" w:hAnsi="Times New Roman" w:cs="Times New Roman"/>
            <w:sz w:val="24"/>
            <w:szCs w:val="24"/>
          </w:rPr>
          <w:t>，整年因侵蚀损失土壤速率达到</w:t>
        </w:r>
        <w:r>
          <w:rPr>
            <w:rFonts w:ascii="Times New Roman" w:hAnsi="Times New Roman" w:cs="Times New Roman"/>
            <w:sz w:val="24"/>
            <w:szCs w:val="24"/>
          </w:rPr>
          <w:t>211.98t/a</w:t>
        </w:r>
        <w:r>
          <w:rPr>
            <w:rFonts w:ascii="Times New Roman" w:hAnsi="Times New Roman" w:cs="Times New Roman"/>
            <w:sz w:val="24"/>
            <w:szCs w:val="24"/>
          </w:rPr>
          <w:t>，比梯田修建后的侵蚀范围和强度更剧烈。</w:t>
        </w:r>
      </w:ins>
      <w:commentRangeEnd w:id="10"/>
      <w:r>
        <w:commentReference w:id="10"/>
      </w:r>
      <w:r>
        <w:rPr>
          <w:rFonts w:ascii="Times New Roman" w:hAnsi="Times New Roman" w:cs="Times New Roman"/>
          <w:sz w:val="24"/>
          <w:szCs w:val="24"/>
        </w:rPr>
        <w:t>对多个典型梯田区的计算结果一致显示，修建梯田会使对应坡面的土壤侵蚀总量降低约</w:t>
      </w:r>
      <w:r>
        <w:rPr>
          <w:rFonts w:ascii="Times New Roman" w:hAnsi="Times New Roman" w:cs="Times New Roman"/>
          <w:sz w:val="24"/>
          <w:szCs w:val="24"/>
        </w:rPr>
        <w:t>50%</w:t>
      </w:r>
      <w:r>
        <w:rPr>
          <w:rFonts w:ascii="Times New Roman" w:hAnsi="Times New Roman" w:cs="Times New Roman"/>
          <w:sz w:val="24"/>
          <w:szCs w:val="24"/>
        </w:rPr>
        <w:t>。有梯田的坡面内，轻度及以下强度的侵蚀较无梯田时覆盖范围增加；含梯田的区域整体土壤侵蚀速率放缓，中度及以上强度的侵蚀得到明显改善。不同面积占比的梯田对坡面水土保持的效益不同：梯田总面积在合理范围内时二者具备一定相关性，梯田分布越广土壤侵蚀变化量大。</w:t>
      </w:r>
    </w:p>
    <w:p w14:paraId="553BF9FB" w14:textId="77777777" w:rsidR="00915E8A" w:rsidRDefault="00000000">
      <w:pPr>
        <w:spacing w:line="400" w:lineRule="atLeast"/>
        <w:rPr>
          <w:rFonts w:ascii="Times New Roman" w:hAnsi="Times New Roman" w:cs="Times New Roman"/>
          <w:sz w:val="24"/>
          <w:szCs w:val="24"/>
        </w:rPr>
      </w:pPr>
      <w:r>
        <w:rPr>
          <w:rFonts w:ascii="Times New Roman" w:hAnsi="Times New Roman" w:cs="Times New Roman"/>
          <w:b/>
          <w:sz w:val="24"/>
          <w:szCs w:val="24"/>
        </w:rPr>
        <w:t>关键词：</w:t>
      </w:r>
      <w:r>
        <w:rPr>
          <w:rFonts w:ascii="Times New Roman" w:hAnsi="Times New Roman" w:cs="Times New Roman"/>
          <w:sz w:val="24"/>
          <w:szCs w:val="24"/>
        </w:rPr>
        <w:t>梯田建设；坡度坡长因子；点云生成梯田</w:t>
      </w:r>
      <w:r>
        <w:rPr>
          <w:rFonts w:ascii="Times New Roman" w:hAnsi="Times New Roman" w:cs="Times New Roman"/>
          <w:sz w:val="24"/>
          <w:szCs w:val="24"/>
        </w:rPr>
        <w:t>DEM</w:t>
      </w:r>
      <w:r>
        <w:rPr>
          <w:rFonts w:ascii="Times New Roman" w:hAnsi="Times New Roman" w:cs="Times New Roman"/>
          <w:sz w:val="24"/>
          <w:szCs w:val="24"/>
        </w:rPr>
        <w:t>；土壤侵蚀模数评估；修正的通用土壤流失方程</w:t>
      </w:r>
      <w:r>
        <w:rPr>
          <w:rFonts w:ascii="Times New Roman" w:hAnsi="Times New Roman" w:cs="Times New Roman"/>
          <w:sz w:val="24"/>
          <w:szCs w:val="24"/>
        </w:rPr>
        <w:t>(RUSLE)</w:t>
      </w:r>
    </w:p>
    <w:p w14:paraId="78F2050C" w14:textId="77777777" w:rsidR="00915E8A" w:rsidRDefault="00915E8A">
      <w:pPr>
        <w:spacing w:line="400" w:lineRule="atLeast"/>
        <w:rPr>
          <w:rFonts w:ascii="Times New Roman" w:hAnsi="Times New Roman" w:cs="Times New Roman"/>
          <w:b/>
          <w:sz w:val="24"/>
          <w:szCs w:val="24"/>
        </w:rPr>
      </w:pPr>
    </w:p>
    <w:p w14:paraId="78FB62A9" w14:textId="77777777" w:rsidR="00915E8A" w:rsidRDefault="00915E8A">
      <w:pPr>
        <w:spacing w:line="360" w:lineRule="auto"/>
        <w:rPr>
          <w:rFonts w:ascii="Times New Roman" w:hAnsi="Times New Roman" w:cs="Times New Roman"/>
          <w:b/>
          <w:sz w:val="24"/>
          <w:szCs w:val="24"/>
        </w:rPr>
        <w:sectPr w:rsidR="00915E8A">
          <w:headerReference w:type="default" r:id="rId12"/>
          <w:footerReference w:type="default" r:id="rId13"/>
          <w:pgSz w:w="11906" w:h="16838"/>
          <w:pgMar w:top="1440" w:right="1800" w:bottom="1440" w:left="1800" w:header="851" w:footer="992" w:gutter="0"/>
          <w:pgNumType w:fmt="upperRoman" w:start="1"/>
          <w:cols w:space="425"/>
          <w:docGrid w:type="lines" w:linePitch="312"/>
        </w:sectPr>
      </w:pPr>
    </w:p>
    <w:p w14:paraId="5F04E787" w14:textId="77777777" w:rsidR="00915E8A" w:rsidRDefault="00915E8A">
      <w:pPr>
        <w:rPr>
          <w:rFonts w:ascii="Times New Roman" w:hAnsi="Times New Roman" w:cs="Times New Roman"/>
        </w:rPr>
      </w:pPr>
    </w:p>
    <w:p w14:paraId="5A3302E1" w14:textId="77777777" w:rsidR="00915E8A" w:rsidRDefault="00000000">
      <w:pPr>
        <w:keepNext/>
        <w:keepLines/>
        <w:spacing w:beforeLines="100" w:before="312" w:afterLines="100" w:after="312"/>
        <w:jc w:val="center"/>
        <w:outlineLvl w:val="0"/>
        <w:rPr>
          <w:rFonts w:ascii="黑体" w:eastAsia="黑体" w:hAnsi="黑体" w:cs="Times New Roman"/>
          <w:b/>
          <w:kern w:val="44"/>
          <w:sz w:val="32"/>
          <w:szCs w:val="32"/>
        </w:rPr>
      </w:pPr>
      <w:bookmarkStart w:id="12" w:name="_Toc103005874"/>
      <w:r>
        <w:rPr>
          <w:rFonts w:ascii="黑体" w:eastAsia="黑体" w:hAnsi="黑体" w:cs="Times New Roman"/>
          <w:b/>
          <w:kern w:val="44"/>
          <w:sz w:val="32"/>
          <w:szCs w:val="32"/>
        </w:rPr>
        <w:t>Abstract</w:t>
      </w:r>
      <w:bookmarkEnd w:id="12"/>
    </w:p>
    <w:p w14:paraId="72024D99" w14:textId="77777777" w:rsidR="00915E8A" w:rsidRDefault="00000000">
      <w:pPr>
        <w:spacing w:line="400" w:lineRule="atLeast"/>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[Methods]</w:t>
      </w:r>
      <w:r>
        <w:rPr>
          <w:rFonts w:ascii="Times New Roman" w:hAnsi="Times New Roman" w:cs="Times New Roman"/>
          <w:b/>
          <w:sz w:val="24"/>
          <w:szCs w:val="24"/>
        </w:rPr>
        <w:t xml:space="preserve"> </w:t>
      </w:r>
      <w:r>
        <w:rPr>
          <w:rFonts w:ascii="Times New Roman" w:hAnsi="Times New Roman" w:cs="Times New Roman"/>
          <w:sz w:val="24"/>
          <w:szCs w:val="24"/>
        </w:rPr>
        <w:t>Because of its fragile ecological environment and human over-exploitation, the Loess Plateau has been the key area of soil and water conservation, soil erosion, and ecological protection in China for a long time.</w:t>
      </w:r>
      <w:r>
        <w:rPr>
          <w:sz w:val="24"/>
          <w:szCs w:val="24"/>
        </w:rPr>
        <w:t xml:space="preserve"> The </w:t>
      </w:r>
      <w:r>
        <w:rPr>
          <w:rFonts w:ascii="Times New Roman" w:hAnsi="Times New Roman" w:cs="Times New Roman"/>
          <w:sz w:val="24"/>
          <w:szCs w:val="24"/>
        </w:rPr>
        <w:t xml:space="preserve">terrace is the most widely distributed slope soil and water conservation project on the Loess Plateau. The terraced DEM was generated based on the high-precision point cloud data of </w:t>
      </w:r>
      <w:proofErr w:type="gramStart"/>
      <w:r>
        <w:rPr>
          <w:rFonts w:ascii="Times New Roman" w:hAnsi="Times New Roman" w:cs="Times New Roman"/>
          <w:sz w:val="24"/>
          <w:szCs w:val="24"/>
        </w:rPr>
        <w:t xml:space="preserve">the  </w:t>
      </w:r>
      <w:proofErr w:type="spellStart"/>
      <w:r>
        <w:rPr>
          <w:rFonts w:ascii="Times New Roman" w:hAnsi="Times New Roman" w:cs="Times New Roman"/>
          <w:sz w:val="24"/>
          <w:szCs w:val="24"/>
        </w:rPr>
        <w:t>Yaojiawan</w:t>
      </w:r>
      <w:proofErr w:type="spellEnd"/>
      <w:proofErr w:type="gramEnd"/>
      <w:r>
        <w:rPr>
          <w:rFonts w:ascii="Times New Roman" w:hAnsi="Times New Roman" w:cs="Times New Roman"/>
          <w:sz w:val="24"/>
          <w:szCs w:val="24"/>
        </w:rPr>
        <w:t xml:space="preserve"> area on the Loess Plateau in 2019. The modified Universal soil loss equation (RUSLE) was used to calculate the soil erosion amount corresponding to the real </w:t>
      </w:r>
      <w:r>
        <w:rPr>
          <w:rFonts w:ascii="Times New Roman" w:hAnsi="Times New Roman" w:cs="Times New Roman" w:hint="eastAsia"/>
          <w:sz w:val="24"/>
          <w:szCs w:val="24"/>
        </w:rPr>
        <w:t>terr</w:t>
      </w:r>
      <w:r>
        <w:rPr>
          <w:rFonts w:ascii="Times New Roman" w:hAnsi="Times New Roman" w:cs="Times New Roman"/>
          <w:sz w:val="24"/>
          <w:szCs w:val="24"/>
        </w:rPr>
        <w:t>aced DEM in the watershed to control the soil properties, vegetation cover, rainfall erosivity, and other model factors. Compared with the calculation results of the original slope-DEM, the mechanism of soil erosion affected by the slope modification project was quantitatively evaluated.</w:t>
      </w:r>
      <w:r>
        <w:rPr>
          <w:sz w:val="24"/>
          <w:szCs w:val="24"/>
        </w:rPr>
        <w:t xml:space="preserve"> </w:t>
      </w:r>
      <w:r>
        <w:rPr>
          <w:rFonts w:ascii="Times New Roman" w:hAnsi="Times New Roman" w:cs="Times New Roman"/>
          <w:sz w:val="24"/>
          <w:szCs w:val="24"/>
        </w:rPr>
        <w:t>The total area of erosion in the sample area is 17.76hm</w:t>
      </w:r>
      <w:r>
        <w:rPr>
          <w:rFonts w:ascii="Times New Roman" w:hAnsi="Times New Roman" w:cs="Times New Roman"/>
          <w:sz w:val="24"/>
          <w:szCs w:val="24"/>
          <w:vertAlign w:val="superscript"/>
        </w:rPr>
        <w:t>2</w:t>
      </w:r>
      <w:r>
        <w:rPr>
          <w:rFonts w:ascii="Times New Roman" w:hAnsi="Times New Roman" w:cs="Times New Roman"/>
          <w:sz w:val="24"/>
          <w:szCs w:val="24"/>
        </w:rPr>
        <w:t>, and the corresponding average soil erosion rate is 7.65 t/(hm</w:t>
      </w:r>
      <w:r>
        <w:rPr>
          <w:rFonts w:ascii="Times New Roman" w:hAnsi="Times New Roman" w:cs="Times New Roman"/>
          <w:sz w:val="24"/>
          <w:szCs w:val="24"/>
          <w:vertAlign w:val="superscript"/>
        </w:rPr>
        <w:t>2</w:t>
      </w:r>
      <w:r>
        <w:rPr>
          <w:rFonts w:ascii="Times New Roman" w:hAnsi="Times New Roman" w:cs="Times New Roman"/>
          <w:sz w:val="24"/>
          <w:szCs w:val="24"/>
        </w:rPr>
        <w:t>·a). The annual soil erosion loss rate in the sample area is 136.25t/a. In contrast, the erosion area of the original slope simulated by terraces removal was 23.59hm</w:t>
      </w:r>
      <w:r>
        <w:rPr>
          <w:rFonts w:ascii="Times New Roman" w:hAnsi="Times New Roman" w:cs="Times New Roman"/>
          <w:sz w:val="24"/>
          <w:szCs w:val="24"/>
          <w:vertAlign w:val="superscript"/>
        </w:rPr>
        <w:t>2</w:t>
      </w:r>
      <w:r>
        <w:rPr>
          <w:rFonts w:ascii="Times New Roman" w:hAnsi="Times New Roman" w:cs="Times New Roman"/>
          <w:sz w:val="24"/>
          <w:szCs w:val="24"/>
        </w:rPr>
        <w:t>, and the average soil erosion rate in the region was 8.97 t/(hm</w:t>
      </w:r>
      <w:r>
        <w:rPr>
          <w:rFonts w:ascii="Times New Roman" w:hAnsi="Times New Roman" w:cs="Times New Roman"/>
          <w:sz w:val="24"/>
          <w:szCs w:val="24"/>
          <w:vertAlign w:val="superscript"/>
        </w:rPr>
        <w:t>2</w:t>
      </w:r>
      <w:r>
        <w:rPr>
          <w:rFonts w:ascii="Times New Roman" w:hAnsi="Times New Roman" w:cs="Times New Roman"/>
          <w:sz w:val="24"/>
          <w:szCs w:val="24"/>
        </w:rPr>
        <w:t>·a). The annual soil erosion loss rate reached 211.98t/a, which was more severe than the erosion range and intensity after terrace construction.</w:t>
      </w:r>
      <w:r>
        <w:rPr>
          <w:sz w:val="24"/>
          <w:szCs w:val="24"/>
        </w:rPr>
        <w:t xml:space="preserve"> </w:t>
      </w:r>
      <w:r>
        <w:rPr>
          <w:rFonts w:ascii="Times New Roman" w:hAnsi="Times New Roman" w:cs="Times New Roman"/>
          <w:sz w:val="24"/>
          <w:szCs w:val="24"/>
        </w:rPr>
        <w:t>[Conclusion] The results show that the conversion of the natural slope to the terraced field will have a significant impact on slope length factor LS, and then change the total amount and distribution of soil erosion in the basin. The calculation results of several typical terraced fields consistently show that terraced fields can reduce the total soil erosion on corresponding slopes by about 50%. In the slope with terraced fields, the erosion coverage of light intensity and below intensity increased compared with that without terraced fields. In the area with terraced fields, the overall soil erosion rate slowed down, and the moderate and above intensity erosion was significantly improved. Terraced fields with different proportions of the area have different benefits for soil and water conservation on slopes. When the total area of terraced fields is within a reasonable range, there is a certain correlation between terraced fields and soil erosion.</w:t>
      </w:r>
    </w:p>
    <w:p w14:paraId="5D67DAF2" w14:textId="77777777" w:rsidR="00915E8A" w:rsidRDefault="00000000">
      <w:pPr>
        <w:spacing w:line="400" w:lineRule="atLeast"/>
        <w:rPr>
          <w:rFonts w:ascii="Times New Roman" w:hAnsi="Times New Roman" w:cs="Times New Roman"/>
          <w:b/>
          <w:sz w:val="24"/>
          <w:szCs w:val="24"/>
        </w:rPr>
      </w:pPr>
      <w:r>
        <w:rPr>
          <w:rFonts w:ascii="Times New Roman" w:hAnsi="Times New Roman" w:cs="Times New Roman"/>
          <w:b/>
          <w:sz w:val="24"/>
          <w:szCs w:val="24"/>
        </w:rPr>
        <w:tab/>
        <w:t xml:space="preserve">Key Words: terraces; the slope and slope length factor; Terraced DEM generated by point cloud; Assessment of soil erosion; </w:t>
      </w:r>
      <w:proofErr w:type="gramStart"/>
      <w:r>
        <w:rPr>
          <w:rFonts w:ascii="Times New Roman" w:hAnsi="Times New Roman" w:cs="Times New Roman"/>
          <w:b/>
          <w:sz w:val="24"/>
          <w:szCs w:val="24"/>
        </w:rPr>
        <w:t>RUSLE</w:t>
      </w:r>
      <w:proofErr w:type="gramEnd"/>
    </w:p>
    <w:p w14:paraId="74475332" w14:textId="77777777" w:rsidR="00915E8A" w:rsidRDefault="00000000">
      <w:pPr>
        <w:tabs>
          <w:tab w:val="left" w:pos="7296"/>
        </w:tabs>
        <w:spacing w:line="300" w:lineRule="atLeast"/>
        <w:rPr>
          <w:rFonts w:ascii="Times New Roman" w:hAnsi="Times New Roman" w:cs="Times New Roman"/>
        </w:rPr>
      </w:pPr>
      <w:r>
        <w:rPr>
          <w:rFonts w:ascii="Times New Roman" w:hAnsi="Times New Roman" w:cs="Times New Roman"/>
        </w:rPr>
        <w:tab/>
      </w:r>
    </w:p>
    <w:p w14:paraId="53E27966" w14:textId="77777777" w:rsidR="00915E8A" w:rsidRDefault="00000000">
      <w:pPr>
        <w:tabs>
          <w:tab w:val="left" w:pos="7296"/>
        </w:tabs>
        <w:rPr>
          <w:rFonts w:ascii="Times New Roman" w:hAnsi="Times New Roman" w:cs="Times New Roman"/>
        </w:rPr>
        <w:sectPr w:rsidR="00915E8A">
          <w:headerReference w:type="default" r:id="rId14"/>
          <w:footerReference w:type="default" r:id="rId15"/>
          <w:pgSz w:w="11906" w:h="16838"/>
          <w:pgMar w:top="1440" w:right="1800" w:bottom="1440" w:left="1800" w:header="851" w:footer="992" w:gutter="0"/>
          <w:pgNumType w:fmt="upperRoman" w:start="2"/>
          <w:cols w:space="425"/>
          <w:docGrid w:type="lines" w:linePitch="312"/>
        </w:sectPr>
      </w:pPr>
      <w:r>
        <w:rPr>
          <w:rFonts w:ascii="Times New Roman" w:hAnsi="Times New Roman" w:cs="Times New Roman"/>
        </w:rPr>
        <w:tab/>
      </w:r>
    </w:p>
    <w:p w14:paraId="32583112" w14:textId="77777777" w:rsidR="00915E8A" w:rsidRDefault="00915E8A">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868483958"/>
        <w:docPartObj>
          <w:docPartGallery w:val="Table of Contents"/>
          <w:docPartUnique/>
        </w:docPartObj>
      </w:sdtPr>
      <w:sdtEndPr>
        <w:rPr>
          <w:b/>
          <w:bCs/>
        </w:rPr>
      </w:sdtEndPr>
      <w:sdtContent>
        <w:p w14:paraId="7C5F5268" w14:textId="77777777" w:rsidR="00915E8A" w:rsidRDefault="00000000">
          <w:pPr>
            <w:pStyle w:val="TOC10"/>
            <w:spacing w:beforeLines="100" w:before="312" w:afterLines="100" w:after="312" w:line="240" w:lineRule="auto"/>
            <w:jc w:val="center"/>
            <w:rPr>
              <w:rFonts w:ascii="Times New Roman" w:eastAsia="黑体" w:hAnsi="Times New Roman" w:cs="Times New Roman"/>
              <w:b/>
              <w:color w:val="auto"/>
              <w:kern w:val="44"/>
            </w:rPr>
          </w:pPr>
          <w:r>
            <w:rPr>
              <w:rFonts w:ascii="Times New Roman" w:eastAsia="黑体" w:hAnsi="Times New Roman" w:cs="Times New Roman"/>
              <w:b/>
              <w:color w:val="auto"/>
              <w:kern w:val="44"/>
            </w:rPr>
            <w:t>目</w:t>
          </w:r>
          <w:r>
            <w:rPr>
              <w:rFonts w:ascii="Times New Roman" w:eastAsia="黑体" w:hAnsi="Times New Roman" w:cs="Times New Roman"/>
              <w:b/>
              <w:color w:val="auto"/>
              <w:kern w:val="44"/>
            </w:rPr>
            <w:t xml:space="preserve">  </w:t>
          </w:r>
          <w:r>
            <w:rPr>
              <w:rFonts w:ascii="Times New Roman" w:eastAsia="黑体" w:hAnsi="Times New Roman" w:cs="Times New Roman"/>
              <w:b/>
              <w:color w:val="auto"/>
              <w:kern w:val="44"/>
            </w:rPr>
            <w:t>录</w:t>
          </w:r>
        </w:p>
        <w:p w14:paraId="6FE95BEF" w14:textId="77777777" w:rsidR="00915E8A" w:rsidRDefault="00000000">
          <w:pPr>
            <w:pStyle w:val="TOC1"/>
            <w:jc w:val="left"/>
            <w:rPr>
              <w:rFonts w:cstheme="minorBidi"/>
              <w:kern w:val="2"/>
              <w:sz w:val="21"/>
              <w:szCs w:val="22"/>
            </w:rPr>
          </w:pPr>
          <w:r>
            <w:rPr>
              <w:rFonts w:ascii="Times New Roman" w:hAnsi="Times New Roman"/>
              <w:bCs/>
              <w:lang w:val="zh-CN"/>
            </w:rPr>
            <w:fldChar w:fldCharType="begin"/>
          </w:r>
          <w:r>
            <w:rPr>
              <w:rFonts w:ascii="Times New Roman" w:hAnsi="Times New Roman"/>
              <w:bCs/>
              <w:lang w:val="zh-CN"/>
            </w:rPr>
            <w:instrText xml:space="preserve"> TOC \o "1-3" \h \z \u </w:instrText>
          </w:r>
          <w:r>
            <w:rPr>
              <w:rFonts w:ascii="Times New Roman" w:hAnsi="Times New Roman"/>
              <w:bCs/>
              <w:lang w:val="zh-CN"/>
            </w:rPr>
            <w:fldChar w:fldCharType="separate"/>
          </w:r>
          <w:hyperlink w:anchor="_Toc103005873" w:history="1">
            <w:r>
              <w:rPr>
                <w:rStyle w:val="ac"/>
                <w:rFonts w:hint="eastAsia"/>
              </w:rPr>
              <w:t>摘</w:t>
            </w:r>
            <w:r>
              <w:rPr>
                <w:rStyle w:val="ac"/>
              </w:rPr>
              <w:t xml:space="preserve">  </w:t>
            </w:r>
            <w:r>
              <w:rPr>
                <w:rStyle w:val="ac"/>
                <w:rFonts w:hint="eastAsia"/>
              </w:rPr>
              <w:t>要</w:t>
            </w:r>
            <w:r>
              <w:tab/>
            </w:r>
            <w:r>
              <w:fldChar w:fldCharType="begin"/>
            </w:r>
            <w:r>
              <w:instrText xml:space="preserve"> PAGEREF _Toc103005873 \h </w:instrText>
            </w:r>
            <w:r>
              <w:fldChar w:fldCharType="separate"/>
            </w:r>
            <w:r>
              <w:t>I</w:t>
            </w:r>
            <w:r>
              <w:fldChar w:fldCharType="end"/>
            </w:r>
          </w:hyperlink>
        </w:p>
        <w:p w14:paraId="6678DF46" w14:textId="77777777" w:rsidR="00915E8A" w:rsidRDefault="00000000">
          <w:pPr>
            <w:pStyle w:val="TOC1"/>
            <w:jc w:val="left"/>
            <w:rPr>
              <w:rFonts w:cstheme="minorBidi"/>
              <w:kern w:val="2"/>
              <w:sz w:val="21"/>
              <w:szCs w:val="22"/>
            </w:rPr>
          </w:pPr>
          <w:hyperlink w:anchor="_Toc103005874" w:history="1">
            <w:r>
              <w:rPr>
                <w:rStyle w:val="ac"/>
              </w:rPr>
              <w:t>Abstract</w:t>
            </w:r>
            <w:r>
              <w:tab/>
            </w:r>
            <w:r>
              <w:fldChar w:fldCharType="begin"/>
            </w:r>
            <w:r>
              <w:instrText xml:space="preserve"> PAGEREF _Toc103005874 \h </w:instrText>
            </w:r>
            <w:r>
              <w:fldChar w:fldCharType="separate"/>
            </w:r>
            <w:r>
              <w:t>II</w:t>
            </w:r>
            <w:r>
              <w:fldChar w:fldCharType="end"/>
            </w:r>
          </w:hyperlink>
        </w:p>
        <w:p w14:paraId="461A7F95" w14:textId="77777777" w:rsidR="00915E8A" w:rsidRDefault="00000000">
          <w:pPr>
            <w:pStyle w:val="TOC1"/>
            <w:jc w:val="left"/>
            <w:rPr>
              <w:rFonts w:asciiTheme="minorHAnsi" w:eastAsiaTheme="minorEastAsia" w:hAnsiTheme="minorHAnsi" w:cstheme="minorBidi"/>
              <w:kern w:val="2"/>
              <w:sz w:val="21"/>
              <w:szCs w:val="22"/>
            </w:rPr>
          </w:pPr>
          <w:hyperlink w:anchor="_Toc103005875" w:history="1">
            <w:r>
              <w:rPr>
                <w:rStyle w:val="ac"/>
                <w:rFonts w:hint="eastAsia"/>
              </w:rPr>
              <w:t>第</w:t>
            </w:r>
            <w:r>
              <w:rPr>
                <w:rStyle w:val="ac"/>
              </w:rPr>
              <w:t>1</w:t>
            </w:r>
            <w:r>
              <w:rPr>
                <w:rStyle w:val="ac"/>
                <w:rFonts w:hint="eastAsia"/>
              </w:rPr>
              <w:t>章</w:t>
            </w:r>
            <w:r>
              <w:rPr>
                <w:rStyle w:val="ac"/>
              </w:rPr>
              <w:t xml:space="preserve"> </w:t>
            </w:r>
            <w:r>
              <w:rPr>
                <w:rStyle w:val="ac"/>
                <w:rFonts w:hint="eastAsia"/>
              </w:rPr>
              <w:t>绪论</w:t>
            </w:r>
            <w:r>
              <w:tab/>
            </w:r>
            <w:r>
              <w:fldChar w:fldCharType="begin"/>
            </w:r>
            <w:r>
              <w:instrText xml:space="preserve"> PAGEREF _Toc103005875 \h </w:instrText>
            </w:r>
            <w:r>
              <w:fldChar w:fldCharType="separate"/>
            </w:r>
            <w:r>
              <w:t>1</w:t>
            </w:r>
            <w:r>
              <w:fldChar w:fldCharType="end"/>
            </w:r>
          </w:hyperlink>
        </w:p>
        <w:p w14:paraId="019D5A57" w14:textId="77777777" w:rsidR="00915E8A" w:rsidRDefault="00000000">
          <w:pPr>
            <w:pStyle w:val="TOC2"/>
            <w:spacing w:after="100" w:line="300" w:lineRule="exact"/>
            <w:ind w:leftChars="39" w:left="82"/>
            <w:jc w:val="left"/>
            <w:rPr>
              <w:rFonts w:asciiTheme="minorEastAsia" w:eastAsiaTheme="minorEastAsia" w:hAnsiTheme="minorEastAsia" w:cstheme="minorBidi"/>
              <w:sz w:val="21"/>
              <w:szCs w:val="22"/>
            </w:rPr>
          </w:pPr>
          <w:hyperlink w:anchor="_Toc103005876" w:history="1">
            <w:r>
              <w:rPr>
                <w:rStyle w:val="ac"/>
                <w:rFonts w:asciiTheme="minorEastAsia" w:eastAsiaTheme="minorEastAsia" w:hAnsiTheme="minorEastAsia" w:cs="Times New Roman"/>
              </w:rPr>
              <w:t xml:space="preserve">1.1 </w:t>
            </w:r>
            <w:r>
              <w:rPr>
                <w:rStyle w:val="ac"/>
                <w:rFonts w:asciiTheme="minorEastAsia" w:eastAsiaTheme="minorEastAsia" w:hAnsiTheme="minorEastAsia" w:cs="Times New Roman" w:hint="eastAsia"/>
              </w:rPr>
              <w:t>选题背景</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_Toc103005876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1</w:t>
            </w:r>
            <w:r>
              <w:rPr>
                <w:rFonts w:asciiTheme="minorEastAsia" w:eastAsiaTheme="minorEastAsia" w:hAnsiTheme="minorEastAsia"/>
              </w:rPr>
              <w:fldChar w:fldCharType="end"/>
            </w:r>
          </w:hyperlink>
        </w:p>
        <w:p w14:paraId="0C9F5B9A" w14:textId="77777777" w:rsidR="00915E8A" w:rsidRDefault="00000000">
          <w:pPr>
            <w:pStyle w:val="TOC2"/>
            <w:spacing w:after="100" w:line="300" w:lineRule="exact"/>
            <w:ind w:leftChars="39" w:left="82"/>
            <w:jc w:val="left"/>
            <w:rPr>
              <w:rFonts w:asciiTheme="minorEastAsia" w:eastAsiaTheme="minorEastAsia" w:hAnsiTheme="minorEastAsia" w:cstheme="minorBidi"/>
              <w:sz w:val="21"/>
              <w:szCs w:val="22"/>
            </w:rPr>
          </w:pPr>
          <w:hyperlink w:anchor="_Toc103005877" w:history="1">
            <w:r>
              <w:rPr>
                <w:rStyle w:val="ac"/>
                <w:rFonts w:asciiTheme="minorEastAsia" w:eastAsiaTheme="minorEastAsia" w:hAnsiTheme="minorEastAsia" w:cs="Times New Roman"/>
              </w:rPr>
              <w:t xml:space="preserve">1.2 </w:t>
            </w:r>
            <w:r>
              <w:rPr>
                <w:rStyle w:val="ac"/>
                <w:rFonts w:asciiTheme="minorEastAsia" w:eastAsiaTheme="minorEastAsia" w:hAnsiTheme="minorEastAsia" w:cs="Times New Roman" w:hint="eastAsia"/>
              </w:rPr>
              <w:t>研究目的和意义</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_Toc103005877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2</w:t>
            </w:r>
            <w:r>
              <w:rPr>
                <w:rFonts w:asciiTheme="minorEastAsia" w:eastAsiaTheme="minorEastAsia" w:hAnsiTheme="minorEastAsia"/>
              </w:rPr>
              <w:fldChar w:fldCharType="end"/>
            </w:r>
          </w:hyperlink>
        </w:p>
        <w:p w14:paraId="5889EBED" w14:textId="77777777" w:rsidR="00915E8A" w:rsidRDefault="00000000">
          <w:pPr>
            <w:pStyle w:val="TOC2"/>
            <w:spacing w:after="100" w:line="300" w:lineRule="exact"/>
            <w:ind w:leftChars="39" w:left="82"/>
            <w:jc w:val="left"/>
            <w:rPr>
              <w:rFonts w:asciiTheme="minorEastAsia" w:eastAsiaTheme="minorEastAsia" w:hAnsiTheme="minorEastAsia" w:cstheme="minorBidi"/>
              <w:sz w:val="21"/>
              <w:szCs w:val="22"/>
            </w:rPr>
          </w:pPr>
          <w:hyperlink w:anchor="_Toc103005878" w:history="1">
            <w:r>
              <w:rPr>
                <w:rStyle w:val="ac"/>
                <w:rFonts w:asciiTheme="minorEastAsia" w:eastAsiaTheme="minorEastAsia" w:hAnsiTheme="minorEastAsia" w:cs="Times New Roman"/>
              </w:rPr>
              <w:t xml:space="preserve">1.3 </w:t>
            </w:r>
            <w:r>
              <w:rPr>
                <w:rStyle w:val="ac"/>
                <w:rFonts w:asciiTheme="minorEastAsia" w:eastAsiaTheme="minorEastAsia" w:hAnsiTheme="minorEastAsia" w:cs="Times New Roman" w:hint="eastAsia"/>
              </w:rPr>
              <w:t>国内外研究现状</w:t>
            </w:r>
            <w:r>
              <w:rPr>
                <w:rFonts w:asciiTheme="minorEastAsia" w:eastAsiaTheme="minorEastAsia" w:hAnsiTheme="minorEastAsia"/>
              </w:rPr>
              <w:tab/>
            </w:r>
            <w:r>
              <w:rPr>
                <w:rFonts w:asciiTheme="minorEastAsia" w:eastAsiaTheme="minorEastAsia" w:hAnsiTheme="minorEastAsia"/>
              </w:rPr>
              <w:fldChar w:fldCharType="begin"/>
            </w:r>
            <w:r>
              <w:rPr>
                <w:rFonts w:asciiTheme="minorEastAsia" w:eastAsiaTheme="minorEastAsia" w:hAnsiTheme="minorEastAsia"/>
              </w:rPr>
              <w:instrText xml:space="preserve"> PAGEREF _Toc103005878 \h </w:instrText>
            </w:r>
            <w:r>
              <w:rPr>
                <w:rFonts w:asciiTheme="minorEastAsia" w:eastAsiaTheme="minorEastAsia" w:hAnsiTheme="minorEastAsia"/>
              </w:rPr>
            </w:r>
            <w:r>
              <w:rPr>
                <w:rFonts w:asciiTheme="minorEastAsia" w:eastAsiaTheme="minorEastAsia" w:hAnsiTheme="minorEastAsia"/>
              </w:rPr>
              <w:fldChar w:fldCharType="separate"/>
            </w:r>
            <w:r>
              <w:rPr>
                <w:rFonts w:asciiTheme="minorEastAsia" w:eastAsiaTheme="minorEastAsia" w:hAnsiTheme="minorEastAsia"/>
              </w:rPr>
              <w:t>2</w:t>
            </w:r>
            <w:r>
              <w:rPr>
                <w:rFonts w:asciiTheme="minorEastAsia" w:eastAsiaTheme="minorEastAsia" w:hAnsiTheme="minorEastAsia"/>
              </w:rPr>
              <w:fldChar w:fldCharType="end"/>
            </w:r>
          </w:hyperlink>
        </w:p>
        <w:p w14:paraId="3E2CC54B" w14:textId="77777777" w:rsidR="00915E8A" w:rsidRDefault="00000000">
          <w:pPr>
            <w:pStyle w:val="TOC3"/>
            <w:tabs>
              <w:tab w:val="right" w:leader="dot" w:pos="8296"/>
            </w:tabs>
            <w:spacing w:line="300" w:lineRule="exact"/>
            <w:ind w:left="442"/>
            <w:rPr>
              <w:rFonts w:asciiTheme="minorEastAsia" w:hAnsiTheme="minorEastAsia" w:cstheme="minorBidi"/>
              <w:kern w:val="2"/>
              <w:sz w:val="24"/>
              <w:szCs w:val="24"/>
            </w:rPr>
          </w:pPr>
          <w:hyperlink w:anchor="_Toc103005879" w:history="1">
            <w:r>
              <w:rPr>
                <w:rStyle w:val="ac"/>
                <w:rFonts w:asciiTheme="minorEastAsia" w:hAnsiTheme="minorEastAsia"/>
                <w:sz w:val="24"/>
                <w:szCs w:val="24"/>
              </w:rPr>
              <w:t xml:space="preserve">1.3.1 </w:t>
            </w:r>
            <w:r>
              <w:rPr>
                <w:rStyle w:val="ac"/>
                <w:rFonts w:asciiTheme="minorEastAsia" w:hAnsiTheme="minorEastAsia" w:hint="eastAsia"/>
                <w:sz w:val="24"/>
                <w:szCs w:val="24"/>
              </w:rPr>
              <w:t>土壤侵蚀模拟模型</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_Toc103005879 \h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2</w:t>
            </w:r>
            <w:r>
              <w:rPr>
                <w:rFonts w:asciiTheme="minorEastAsia" w:hAnsiTheme="minorEastAsia"/>
                <w:sz w:val="24"/>
                <w:szCs w:val="24"/>
              </w:rPr>
              <w:fldChar w:fldCharType="end"/>
            </w:r>
          </w:hyperlink>
        </w:p>
        <w:p w14:paraId="5699967A" w14:textId="77777777" w:rsidR="00915E8A" w:rsidRDefault="00000000">
          <w:pPr>
            <w:pStyle w:val="TOC3"/>
            <w:tabs>
              <w:tab w:val="right" w:leader="dot" w:pos="8296"/>
            </w:tabs>
            <w:spacing w:line="300" w:lineRule="exact"/>
            <w:ind w:left="442"/>
            <w:rPr>
              <w:rFonts w:asciiTheme="minorEastAsia" w:hAnsiTheme="minorEastAsia" w:cstheme="minorBidi"/>
              <w:kern w:val="2"/>
              <w:sz w:val="24"/>
              <w:szCs w:val="24"/>
            </w:rPr>
          </w:pPr>
          <w:hyperlink w:anchor="_Toc103005880" w:history="1">
            <w:r>
              <w:rPr>
                <w:rStyle w:val="ac"/>
                <w:rFonts w:asciiTheme="minorEastAsia" w:hAnsiTheme="minorEastAsia"/>
                <w:sz w:val="24"/>
                <w:szCs w:val="24"/>
              </w:rPr>
              <w:t xml:space="preserve">1.3.2 </w:t>
            </w:r>
            <w:r>
              <w:rPr>
                <w:rStyle w:val="ac"/>
                <w:rFonts w:asciiTheme="minorEastAsia" w:hAnsiTheme="minorEastAsia" w:hint="eastAsia"/>
                <w:sz w:val="24"/>
                <w:szCs w:val="24"/>
              </w:rPr>
              <w:t>梯田</w:t>
            </w:r>
            <w:r>
              <w:rPr>
                <w:rStyle w:val="ac"/>
                <w:rFonts w:asciiTheme="minorEastAsia" w:hAnsiTheme="minorEastAsia"/>
                <w:sz w:val="24"/>
                <w:szCs w:val="24"/>
              </w:rPr>
              <w:t>DEM</w:t>
            </w:r>
            <w:r>
              <w:rPr>
                <w:rStyle w:val="ac"/>
                <w:rFonts w:asciiTheme="minorEastAsia" w:hAnsiTheme="minorEastAsia" w:hint="eastAsia"/>
                <w:sz w:val="24"/>
                <w:szCs w:val="24"/>
              </w:rPr>
              <w:t>的模拟构建方法</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_Toc103005880 \h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2</w:t>
            </w:r>
            <w:r>
              <w:rPr>
                <w:rFonts w:asciiTheme="minorEastAsia" w:hAnsiTheme="minorEastAsia"/>
                <w:sz w:val="24"/>
                <w:szCs w:val="24"/>
              </w:rPr>
              <w:fldChar w:fldCharType="end"/>
            </w:r>
          </w:hyperlink>
        </w:p>
        <w:p w14:paraId="5D2EA40E" w14:textId="77777777" w:rsidR="00915E8A" w:rsidRDefault="00000000">
          <w:pPr>
            <w:pStyle w:val="TOC3"/>
            <w:tabs>
              <w:tab w:val="right" w:leader="dot" w:pos="8296"/>
            </w:tabs>
            <w:spacing w:line="300" w:lineRule="exact"/>
            <w:ind w:left="442"/>
            <w:rPr>
              <w:rFonts w:asciiTheme="minorEastAsia" w:hAnsiTheme="minorEastAsia" w:cstheme="minorBidi"/>
              <w:kern w:val="2"/>
              <w:sz w:val="24"/>
              <w:szCs w:val="24"/>
            </w:rPr>
          </w:pPr>
          <w:hyperlink w:anchor="_Toc103005881" w:history="1">
            <w:r>
              <w:rPr>
                <w:rStyle w:val="ac"/>
                <w:rFonts w:asciiTheme="minorEastAsia" w:hAnsiTheme="minorEastAsia"/>
                <w:sz w:val="24"/>
                <w:szCs w:val="24"/>
              </w:rPr>
              <w:t xml:space="preserve">1.3.3 </w:t>
            </w:r>
            <w:r>
              <w:rPr>
                <w:rStyle w:val="ac"/>
                <w:rFonts w:asciiTheme="minorEastAsia" w:hAnsiTheme="minorEastAsia" w:hint="eastAsia"/>
                <w:sz w:val="24"/>
                <w:szCs w:val="24"/>
              </w:rPr>
              <w:t>梯田建设对土壤侵蚀量变化的影响</w:t>
            </w:r>
            <w:r>
              <w:rPr>
                <w:rFonts w:asciiTheme="minorEastAsia" w:hAnsiTheme="minorEastAsia"/>
                <w:sz w:val="24"/>
                <w:szCs w:val="24"/>
              </w:rPr>
              <w:tab/>
            </w:r>
            <w:r>
              <w:rPr>
                <w:rFonts w:asciiTheme="minorEastAsia" w:hAnsiTheme="minorEastAsia"/>
                <w:sz w:val="24"/>
                <w:szCs w:val="24"/>
              </w:rPr>
              <w:fldChar w:fldCharType="begin"/>
            </w:r>
            <w:r>
              <w:rPr>
                <w:rFonts w:asciiTheme="minorEastAsia" w:hAnsiTheme="minorEastAsia"/>
                <w:sz w:val="24"/>
                <w:szCs w:val="24"/>
              </w:rPr>
              <w:instrText xml:space="preserve"> PAGEREF _Toc103005881 \h </w:instrText>
            </w:r>
            <w:r>
              <w:rPr>
                <w:rFonts w:asciiTheme="minorEastAsia" w:hAnsiTheme="minorEastAsia"/>
                <w:sz w:val="24"/>
                <w:szCs w:val="24"/>
              </w:rPr>
            </w:r>
            <w:r>
              <w:rPr>
                <w:rFonts w:asciiTheme="minorEastAsia" w:hAnsiTheme="minorEastAsia"/>
                <w:sz w:val="24"/>
                <w:szCs w:val="24"/>
              </w:rPr>
              <w:fldChar w:fldCharType="separate"/>
            </w:r>
            <w:r>
              <w:rPr>
                <w:rFonts w:asciiTheme="minorEastAsia" w:hAnsiTheme="minorEastAsia"/>
                <w:sz w:val="24"/>
                <w:szCs w:val="24"/>
              </w:rPr>
              <w:t>3</w:t>
            </w:r>
            <w:r>
              <w:rPr>
                <w:rFonts w:asciiTheme="minorEastAsia" w:hAnsiTheme="minorEastAsia"/>
                <w:sz w:val="24"/>
                <w:szCs w:val="24"/>
              </w:rPr>
              <w:fldChar w:fldCharType="end"/>
            </w:r>
          </w:hyperlink>
        </w:p>
        <w:p w14:paraId="61588FD7"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82" w:history="1">
            <w:r>
              <w:rPr>
                <w:rStyle w:val="ac"/>
                <w:rFonts w:asciiTheme="minorEastAsia" w:eastAsiaTheme="minorEastAsia" w:hAnsiTheme="minorEastAsia" w:cs="Times New Roman"/>
              </w:rPr>
              <w:t xml:space="preserve">1.4 </w:t>
            </w:r>
            <w:r>
              <w:rPr>
                <w:rStyle w:val="ac"/>
                <w:rFonts w:asciiTheme="minorEastAsia" w:eastAsiaTheme="minorEastAsia" w:hAnsiTheme="minorEastAsia" w:cs="Times New Roman" w:hint="eastAsia"/>
              </w:rPr>
              <w:t>本论文的框架结构</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_Toc103005882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3</w:t>
            </w:r>
            <w:r>
              <w:rPr>
                <w:rStyle w:val="ac"/>
                <w:rFonts w:asciiTheme="minorEastAsia" w:eastAsiaTheme="minorEastAsia" w:hAnsiTheme="minorEastAsia" w:cs="Times New Roman"/>
              </w:rPr>
              <w:fldChar w:fldCharType="end"/>
            </w:r>
          </w:hyperlink>
        </w:p>
        <w:p w14:paraId="1D931462" w14:textId="77777777" w:rsidR="00915E8A" w:rsidRDefault="00000000">
          <w:pPr>
            <w:pStyle w:val="TOC1"/>
            <w:jc w:val="left"/>
            <w:rPr>
              <w:rFonts w:cstheme="minorBidi"/>
              <w:kern w:val="2"/>
              <w:sz w:val="21"/>
              <w:szCs w:val="22"/>
            </w:rPr>
          </w:pPr>
          <w:hyperlink w:anchor="_Toc103005883" w:history="1">
            <w:r>
              <w:rPr>
                <w:rStyle w:val="ac"/>
                <w:rFonts w:hint="eastAsia"/>
              </w:rPr>
              <w:t>第</w:t>
            </w:r>
            <w:r>
              <w:rPr>
                <w:rStyle w:val="ac"/>
              </w:rPr>
              <w:t>2</w:t>
            </w:r>
            <w:r>
              <w:rPr>
                <w:rStyle w:val="ac"/>
                <w:rFonts w:hint="eastAsia"/>
              </w:rPr>
              <w:t>章</w:t>
            </w:r>
            <w:r>
              <w:rPr>
                <w:rStyle w:val="ac"/>
              </w:rPr>
              <w:t xml:space="preserve"> </w:t>
            </w:r>
            <w:r>
              <w:rPr>
                <w:rStyle w:val="ac"/>
                <w:rFonts w:hint="eastAsia"/>
              </w:rPr>
              <w:t>研究基础与技术路线</w:t>
            </w:r>
            <w:r>
              <w:tab/>
            </w:r>
            <w:r>
              <w:fldChar w:fldCharType="begin"/>
            </w:r>
            <w:r>
              <w:instrText xml:space="preserve"> PAGEREF _Toc103005883 \h </w:instrText>
            </w:r>
            <w:r>
              <w:fldChar w:fldCharType="separate"/>
            </w:r>
            <w:r>
              <w:t>5</w:t>
            </w:r>
            <w:r>
              <w:fldChar w:fldCharType="end"/>
            </w:r>
          </w:hyperlink>
        </w:p>
        <w:p w14:paraId="2E81AEF2"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84" w:history="1">
            <w:r>
              <w:rPr>
                <w:rStyle w:val="ac"/>
                <w:rFonts w:asciiTheme="minorEastAsia" w:eastAsiaTheme="minorEastAsia" w:hAnsiTheme="minorEastAsia" w:cs="Times New Roman"/>
              </w:rPr>
              <w:t xml:space="preserve">2.1 </w:t>
            </w:r>
            <w:r>
              <w:rPr>
                <w:rStyle w:val="ac"/>
                <w:rFonts w:asciiTheme="minorEastAsia" w:eastAsiaTheme="minorEastAsia" w:hAnsiTheme="minorEastAsia" w:cs="Times New Roman" w:hint="eastAsia"/>
              </w:rPr>
              <w:t>研究基础</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_Toc103005884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5</w:t>
            </w:r>
            <w:r>
              <w:rPr>
                <w:rStyle w:val="ac"/>
                <w:rFonts w:asciiTheme="minorEastAsia" w:eastAsiaTheme="minorEastAsia" w:hAnsiTheme="minorEastAsia" w:cs="Times New Roman"/>
              </w:rPr>
              <w:fldChar w:fldCharType="end"/>
            </w:r>
          </w:hyperlink>
        </w:p>
        <w:p w14:paraId="40214E5C"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85" w:history="1">
            <w:r>
              <w:rPr>
                <w:rStyle w:val="ac"/>
                <w:rFonts w:asciiTheme="minorEastAsia" w:hAnsiTheme="minorEastAsia"/>
                <w:sz w:val="24"/>
                <w:szCs w:val="24"/>
              </w:rPr>
              <w:t xml:space="preserve">2.1.1 </w:t>
            </w:r>
            <w:r>
              <w:rPr>
                <w:rStyle w:val="ac"/>
                <w:rFonts w:asciiTheme="minorEastAsia" w:hAnsiTheme="minorEastAsia" w:hint="eastAsia"/>
                <w:sz w:val="24"/>
                <w:szCs w:val="24"/>
              </w:rPr>
              <w:t>研究区概况</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_Toc103005885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5</w:t>
            </w:r>
            <w:r>
              <w:rPr>
                <w:rStyle w:val="ac"/>
                <w:rFonts w:asciiTheme="minorEastAsia" w:hAnsiTheme="minorEastAsia"/>
                <w:sz w:val="24"/>
                <w:szCs w:val="24"/>
              </w:rPr>
              <w:fldChar w:fldCharType="end"/>
            </w:r>
          </w:hyperlink>
        </w:p>
        <w:p w14:paraId="58C7EE18"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86" w:history="1">
            <w:r>
              <w:rPr>
                <w:rStyle w:val="ac"/>
                <w:rFonts w:asciiTheme="minorEastAsia" w:hAnsiTheme="minorEastAsia"/>
                <w:sz w:val="24"/>
                <w:szCs w:val="24"/>
              </w:rPr>
              <w:t xml:space="preserve">2.1.2 </w:t>
            </w:r>
            <w:r>
              <w:rPr>
                <w:rStyle w:val="ac"/>
                <w:rFonts w:asciiTheme="minorEastAsia" w:hAnsiTheme="minorEastAsia" w:hint="eastAsia"/>
                <w:sz w:val="24"/>
                <w:szCs w:val="24"/>
              </w:rPr>
              <w:t>数据来源</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_Toc103005886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6</w:t>
            </w:r>
            <w:r>
              <w:rPr>
                <w:rStyle w:val="ac"/>
                <w:rFonts w:asciiTheme="minorEastAsia" w:hAnsiTheme="minorEastAsia"/>
                <w:sz w:val="24"/>
                <w:szCs w:val="24"/>
              </w:rPr>
              <w:fldChar w:fldCharType="end"/>
            </w:r>
          </w:hyperlink>
        </w:p>
        <w:p w14:paraId="09060449"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87" w:history="1">
            <w:r>
              <w:rPr>
                <w:rStyle w:val="ac"/>
                <w:rFonts w:asciiTheme="minorEastAsia" w:hAnsiTheme="minorEastAsia"/>
                <w:sz w:val="24"/>
                <w:szCs w:val="24"/>
              </w:rPr>
              <w:t xml:space="preserve">2.1.3 </w:t>
            </w:r>
            <w:r>
              <w:rPr>
                <w:rStyle w:val="ac"/>
                <w:rFonts w:asciiTheme="minorEastAsia" w:hAnsiTheme="minorEastAsia" w:hint="eastAsia"/>
                <w:sz w:val="24"/>
                <w:szCs w:val="24"/>
              </w:rPr>
              <w:t>研究方法</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_Toc103005887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7</w:t>
            </w:r>
            <w:r>
              <w:rPr>
                <w:rStyle w:val="ac"/>
                <w:rFonts w:asciiTheme="minorEastAsia" w:hAnsiTheme="minorEastAsia"/>
                <w:sz w:val="24"/>
                <w:szCs w:val="24"/>
              </w:rPr>
              <w:fldChar w:fldCharType="end"/>
            </w:r>
          </w:hyperlink>
        </w:p>
        <w:p w14:paraId="46DF17C5"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88" w:history="1">
            <w:r>
              <w:rPr>
                <w:rStyle w:val="ac"/>
                <w:rFonts w:asciiTheme="minorEastAsia" w:hAnsiTheme="minorEastAsia"/>
                <w:sz w:val="24"/>
                <w:szCs w:val="24"/>
              </w:rPr>
              <w:t xml:space="preserve">2.1.4 </w:t>
            </w:r>
            <w:r>
              <w:rPr>
                <w:rStyle w:val="ac"/>
                <w:rFonts w:asciiTheme="minorEastAsia" w:hAnsiTheme="minorEastAsia" w:hint="eastAsia"/>
                <w:sz w:val="24"/>
                <w:szCs w:val="24"/>
              </w:rPr>
              <w:t>工作平台</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_Toc103005888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7</w:t>
            </w:r>
            <w:r>
              <w:rPr>
                <w:rStyle w:val="ac"/>
                <w:rFonts w:asciiTheme="minorEastAsia" w:hAnsiTheme="minorEastAsia"/>
                <w:sz w:val="24"/>
                <w:szCs w:val="24"/>
              </w:rPr>
              <w:fldChar w:fldCharType="end"/>
            </w:r>
          </w:hyperlink>
        </w:p>
        <w:p w14:paraId="779FC3B2"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89" w:history="1">
            <w:r>
              <w:rPr>
                <w:rStyle w:val="ac"/>
                <w:rFonts w:asciiTheme="minorEastAsia" w:eastAsiaTheme="minorEastAsia" w:hAnsiTheme="minorEastAsia" w:cs="Times New Roman"/>
              </w:rPr>
              <w:t xml:space="preserve">2.2 </w:t>
            </w:r>
            <w:r>
              <w:rPr>
                <w:rStyle w:val="ac"/>
                <w:rFonts w:asciiTheme="minorEastAsia" w:eastAsiaTheme="minorEastAsia" w:hAnsiTheme="minorEastAsia" w:cs="Times New Roman" w:hint="eastAsia"/>
              </w:rPr>
              <w:t>技术路线</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_Toc103005889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7</w:t>
            </w:r>
            <w:r>
              <w:rPr>
                <w:rStyle w:val="ac"/>
                <w:rFonts w:asciiTheme="minorEastAsia" w:eastAsiaTheme="minorEastAsia" w:hAnsiTheme="minorEastAsia" w:cs="Times New Roman"/>
              </w:rPr>
              <w:fldChar w:fldCharType="end"/>
            </w:r>
          </w:hyperlink>
        </w:p>
        <w:p w14:paraId="4723696B" w14:textId="77777777" w:rsidR="00915E8A" w:rsidRDefault="00000000">
          <w:pPr>
            <w:pStyle w:val="TOC1"/>
            <w:jc w:val="left"/>
            <w:rPr>
              <w:rFonts w:cstheme="minorBidi"/>
              <w:kern w:val="2"/>
              <w:sz w:val="21"/>
              <w:szCs w:val="22"/>
            </w:rPr>
          </w:pPr>
          <w:hyperlink w:anchor="_Toc103005890" w:history="1">
            <w:r>
              <w:rPr>
                <w:rStyle w:val="ac"/>
                <w:rFonts w:hint="eastAsia"/>
              </w:rPr>
              <w:t>第</w:t>
            </w:r>
            <w:r>
              <w:rPr>
                <w:rStyle w:val="ac"/>
              </w:rPr>
              <w:t>3</w:t>
            </w:r>
            <w:r>
              <w:rPr>
                <w:rStyle w:val="ac"/>
                <w:rFonts w:hint="eastAsia"/>
              </w:rPr>
              <w:t>章</w:t>
            </w:r>
            <w:r>
              <w:rPr>
                <w:rStyle w:val="ac"/>
              </w:rPr>
              <w:t xml:space="preserve"> </w:t>
            </w:r>
            <w:r>
              <w:rPr>
                <w:rStyle w:val="ac"/>
                <w:rFonts w:hint="eastAsia"/>
              </w:rPr>
              <w:t>梯田建设前后的地形构建及特征分析</w:t>
            </w:r>
            <w:r>
              <w:tab/>
            </w:r>
            <w:r>
              <w:fldChar w:fldCharType="begin"/>
            </w:r>
            <w:r>
              <w:instrText xml:space="preserve"> PAGEREF _Toc103005890 \h </w:instrText>
            </w:r>
            <w:r>
              <w:fldChar w:fldCharType="separate"/>
            </w:r>
            <w:r>
              <w:t>9</w:t>
            </w:r>
            <w:r>
              <w:fldChar w:fldCharType="end"/>
            </w:r>
          </w:hyperlink>
        </w:p>
        <w:p w14:paraId="348FFB20"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91" w:history="1">
            <w:r>
              <w:rPr>
                <w:rStyle w:val="ac"/>
                <w:rFonts w:asciiTheme="minorEastAsia" w:eastAsiaTheme="minorEastAsia" w:hAnsiTheme="minorEastAsia" w:cs="Times New Roman"/>
              </w:rPr>
              <w:t>3.1 DEM</w:t>
            </w:r>
            <w:r>
              <w:rPr>
                <w:rStyle w:val="ac"/>
                <w:rFonts w:asciiTheme="minorEastAsia" w:eastAsiaTheme="minorEastAsia" w:hAnsiTheme="minorEastAsia" w:cs="Times New Roman" w:hint="eastAsia"/>
              </w:rPr>
              <w:t>数据预处理</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_Toc103005891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9</w:t>
            </w:r>
            <w:r>
              <w:rPr>
                <w:rStyle w:val="ac"/>
                <w:rFonts w:asciiTheme="minorEastAsia" w:eastAsiaTheme="minorEastAsia" w:hAnsiTheme="minorEastAsia" w:cs="Times New Roman"/>
              </w:rPr>
              <w:fldChar w:fldCharType="end"/>
            </w:r>
          </w:hyperlink>
        </w:p>
        <w:p w14:paraId="12A1B885"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92" w:history="1">
            <w:r>
              <w:rPr>
                <w:rStyle w:val="ac"/>
                <w:rFonts w:asciiTheme="minorEastAsia" w:eastAsiaTheme="minorEastAsia" w:hAnsiTheme="minorEastAsia" w:cs="Times New Roman"/>
              </w:rPr>
              <w:t xml:space="preserve">3.2 </w:t>
            </w:r>
            <w:r>
              <w:rPr>
                <w:rStyle w:val="ac"/>
                <w:rFonts w:asciiTheme="minorEastAsia" w:eastAsiaTheme="minorEastAsia" w:hAnsiTheme="minorEastAsia" w:cs="Times New Roman" w:hint="eastAsia"/>
              </w:rPr>
              <w:t>含梯田</w:t>
            </w:r>
            <w:r>
              <w:rPr>
                <w:rStyle w:val="ac"/>
                <w:rFonts w:asciiTheme="minorEastAsia" w:eastAsiaTheme="minorEastAsia" w:hAnsiTheme="minorEastAsia" w:cs="Times New Roman"/>
              </w:rPr>
              <w:t>DEM</w:t>
            </w:r>
            <w:r>
              <w:rPr>
                <w:rStyle w:val="ac"/>
                <w:rFonts w:asciiTheme="minorEastAsia" w:eastAsiaTheme="minorEastAsia" w:hAnsiTheme="minorEastAsia" w:cs="Times New Roman" w:hint="eastAsia"/>
              </w:rPr>
              <w:t>的基本特征</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_Toc103005892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10</w:t>
            </w:r>
            <w:r>
              <w:rPr>
                <w:rStyle w:val="ac"/>
                <w:rFonts w:asciiTheme="minorEastAsia" w:eastAsiaTheme="minorEastAsia" w:hAnsiTheme="minorEastAsia" w:cs="Times New Roman"/>
              </w:rPr>
              <w:fldChar w:fldCharType="end"/>
            </w:r>
          </w:hyperlink>
        </w:p>
        <w:p w14:paraId="61307B24"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93" w:history="1">
            <w:r>
              <w:rPr>
                <w:rStyle w:val="ac"/>
                <w:rFonts w:asciiTheme="minorEastAsia" w:hAnsiTheme="minorEastAsia"/>
                <w:sz w:val="24"/>
                <w:szCs w:val="24"/>
              </w:rPr>
              <w:t xml:space="preserve">3.2.1 </w:t>
            </w:r>
            <w:r>
              <w:rPr>
                <w:rStyle w:val="ac"/>
                <w:rFonts w:asciiTheme="minorEastAsia" w:hAnsiTheme="minorEastAsia" w:hint="eastAsia"/>
                <w:sz w:val="24"/>
                <w:szCs w:val="24"/>
              </w:rPr>
              <w:t>梯田的数学模型</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_Toc103005893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10</w:t>
            </w:r>
            <w:r>
              <w:rPr>
                <w:rStyle w:val="ac"/>
                <w:rFonts w:asciiTheme="minorEastAsia" w:hAnsiTheme="minorEastAsia"/>
                <w:sz w:val="24"/>
                <w:szCs w:val="24"/>
              </w:rPr>
              <w:fldChar w:fldCharType="end"/>
            </w:r>
          </w:hyperlink>
        </w:p>
        <w:p w14:paraId="1BF0F018"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94" w:history="1">
            <w:r>
              <w:rPr>
                <w:rStyle w:val="ac"/>
                <w:rFonts w:asciiTheme="minorEastAsia" w:hAnsiTheme="minorEastAsia"/>
                <w:sz w:val="24"/>
                <w:szCs w:val="24"/>
              </w:rPr>
              <w:t xml:space="preserve">3.2.2 </w:t>
            </w:r>
            <w:r>
              <w:rPr>
                <w:rStyle w:val="ac"/>
                <w:rFonts w:asciiTheme="minorEastAsia" w:hAnsiTheme="minorEastAsia" w:hint="eastAsia"/>
                <w:sz w:val="24"/>
                <w:szCs w:val="24"/>
              </w:rPr>
              <w:t>样区含梯田</w:t>
            </w:r>
            <w:r>
              <w:rPr>
                <w:rStyle w:val="ac"/>
                <w:rFonts w:asciiTheme="minorEastAsia" w:hAnsiTheme="minorEastAsia"/>
                <w:sz w:val="24"/>
                <w:szCs w:val="24"/>
              </w:rPr>
              <w:t>DEM</w:t>
            </w:r>
            <w:r>
              <w:rPr>
                <w:rStyle w:val="ac"/>
                <w:rFonts w:asciiTheme="minorEastAsia" w:hAnsiTheme="minorEastAsia" w:hint="eastAsia"/>
                <w:sz w:val="24"/>
                <w:szCs w:val="24"/>
              </w:rPr>
              <w:t>特征</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_Toc103005894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10</w:t>
            </w:r>
            <w:r>
              <w:rPr>
                <w:rStyle w:val="ac"/>
                <w:rFonts w:asciiTheme="minorEastAsia" w:hAnsiTheme="minorEastAsia"/>
                <w:sz w:val="24"/>
                <w:szCs w:val="24"/>
              </w:rPr>
              <w:fldChar w:fldCharType="end"/>
            </w:r>
          </w:hyperlink>
        </w:p>
        <w:p w14:paraId="05377E4C"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95" w:history="1">
            <w:r>
              <w:rPr>
                <w:rStyle w:val="ac"/>
                <w:rFonts w:asciiTheme="minorEastAsia" w:eastAsiaTheme="minorEastAsia" w:hAnsiTheme="minorEastAsia" w:cs="Times New Roman"/>
              </w:rPr>
              <w:t xml:space="preserve">3.3 </w:t>
            </w:r>
            <w:r>
              <w:rPr>
                <w:rStyle w:val="ac"/>
                <w:rFonts w:asciiTheme="minorEastAsia" w:eastAsiaTheme="minorEastAsia" w:hAnsiTheme="minorEastAsia" w:cs="Times New Roman" w:hint="eastAsia"/>
              </w:rPr>
              <w:t>梯田地形的自然坡面的还原（去梯田化）</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_Toc103005895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11</w:t>
            </w:r>
            <w:r>
              <w:rPr>
                <w:rStyle w:val="ac"/>
                <w:rFonts w:asciiTheme="minorEastAsia" w:eastAsiaTheme="minorEastAsia" w:hAnsiTheme="minorEastAsia" w:cs="Times New Roman"/>
              </w:rPr>
              <w:fldChar w:fldCharType="end"/>
            </w:r>
          </w:hyperlink>
        </w:p>
        <w:p w14:paraId="3CF4D837"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96" w:history="1">
            <w:r>
              <w:rPr>
                <w:rStyle w:val="ac"/>
                <w:rFonts w:asciiTheme="minorEastAsia" w:hAnsiTheme="minorEastAsia"/>
                <w:sz w:val="24"/>
                <w:szCs w:val="24"/>
              </w:rPr>
              <w:t xml:space="preserve">3.3.1 </w:t>
            </w:r>
            <w:r>
              <w:rPr>
                <w:rStyle w:val="ac"/>
                <w:rFonts w:asciiTheme="minorEastAsia" w:hAnsiTheme="minorEastAsia" w:hint="eastAsia"/>
                <w:sz w:val="24"/>
                <w:szCs w:val="24"/>
              </w:rPr>
              <w:t>去梯田化方法</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_Toc103005896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11</w:t>
            </w:r>
            <w:r>
              <w:rPr>
                <w:rStyle w:val="ac"/>
                <w:rFonts w:asciiTheme="minorEastAsia" w:hAnsiTheme="minorEastAsia"/>
                <w:sz w:val="24"/>
                <w:szCs w:val="24"/>
              </w:rPr>
              <w:fldChar w:fldCharType="end"/>
            </w:r>
          </w:hyperlink>
        </w:p>
        <w:p w14:paraId="18178F13"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97" w:history="1">
            <w:r>
              <w:rPr>
                <w:rStyle w:val="ac"/>
                <w:rFonts w:asciiTheme="minorEastAsia" w:hAnsiTheme="minorEastAsia"/>
                <w:sz w:val="24"/>
                <w:szCs w:val="24"/>
              </w:rPr>
              <w:t xml:space="preserve">3.3.2 </w:t>
            </w:r>
            <w:r>
              <w:rPr>
                <w:rStyle w:val="ac"/>
                <w:rFonts w:asciiTheme="minorEastAsia" w:hAnsiTheme="minorEastAsia" w:hint="eastAsia"/>
                <w:sz w:val="24"/>
                <w:szCs w:val="24"/>
              </w:rPr>
              <w:t>沟沿线提取与梯田范围识别</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_Toc103005897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12</w:t>
            </w:r>
            <w:r>
              <w:rPr>
                <w:rStyle w:val="ac"/>
                <w:rFonts w:asciiTheme="minorEastAsia" w:hAnsiTheme="minorEastAsia"/>
                <w:sz w:val="24"/>
                <w:szCs w:val="24"/>
              </w:rPr>
              <w:fldChar w:fldCharType="end"/>
            </w:r>
          </w:hyperlink>
        </w:p>
        <w:p w14:paraId="5AD87E41"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898" w:history="1">
            <w:r>
              <w:rPr>
                <w:rStyle w:val="ac"/>
                <w:rFonts w:asciiTheme="minorEastAsia" w:hAnsiTheme="minorEastAsia"/>
                <w:sz w:val="24"/>
                <w:szCs w:val="24"/>
              </w:rPr>
              <w:t xml:space="preserve">3.3.3 </w:t>
            </w:r>
            <w:r>
              <w:rPr>
                <w:rStyle w:val="ac"/>
                <w:rFonts w:asciiTheme="minorEastAsia" w:hAnsiTheme="minorEastAsia" w:hint="eastAsia"/>
                <w:sz w:val="24"/>
                <w:szCs w:val="24"/>
              </w:rPr>
              <w:t>去梯田的处理过程</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_Toc103005898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13</w:t>
            </w:r>
            <w:r>
              <w:rPr>
                <w:rStyle w:val="ac"/>
                <w:rFonts w:asciiTheme="minorEastAsia" w:hAnsiTheme="minorEastAsia"/>
                <w:sz w:val="24"/>
                <w:szCs w:val="24"/>
              </w:rPr>
              <w:fldChar w:fldCharType="end"/>
            </w:r>
          </w:hyperlink>
        </w:p>
        <w:p w14:paraId="3E705FDA"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899" w:history="1">
            <w:r>
              <w:rPr>
                <w:rStyle w:val="ac"/>
                <w:rFonts w:asciiTheme="minorEastAsia" w:eastAsiaTheme="minorEastAsia" w:hAnsiTheme="minorEastAsia" w:cs="Times New Roman"/>
              </w:rPr>
              <w:t xml:space="preserve">3.4 </w:t>
            </w:r>
            <w:r>
              <w:rPr>
                <w:rStyle w:val="ac"/>
                <w:rFonts w:asciiTheme="minorEastAsia" w:eastAsiaTheme="minorEastAsia" w:hAnsiTheme="minorEastAsia" w:cs="Times New Roman" w:hint="eastAsia"/>
              </w:rPr>
              <w:t>梯田构建前后地形特征差异分析</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_Toc103005899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14</w:t>
            </w:r>
            <w:r>
              <w:rPr>
                <w:rStyle w:val="ac"/>
                <w:rFonts w:asciiTheme="minorEastAsia" w:eastAsiaTheme="minorEastAsia" w:hAnsiTheme="minorEastAsia" w:cs="Times New Roman"/>
              </w:rPr>
              <w:fldChar w:fldCharType="end"/>
            </w:r>
          </w:hyperlink>
        </w:p>
        <w:p w14:paraId="7819F8AC"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00" w:history="1">
            <w:r>
              <w:rPr>
                <w:rStyle w:val="ac"/>
                <w:rFonts w:asciiTheme="minorEastAsia" w:hAnsiTheme="minorEastAsia"/>
                <w:sz w:val="24"/>
                <w:szCs w:val="24"/>
              </w:rPr>
              <w:t xml:space="preserve">3.4.1 </w:t>
            </w:r>
            <w:r>
              <w:rPr>
                <w:rStyle w:val="ac"/>
                <w:rFonts w:asciiTheme="minorEastAsia" w:hAnsiTheme="minorEastAsia" w:hint="eastAsia"/>
                <w:sz w:val="24"/>
                <w:szCs w:val="24"/>
              </w:rPr>
              <w:t>地形特征直观差异</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_Toc103005900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14</w:t>
            </w:r>
            <w:r>
              <w:rPr>
                <w:rStyle w:val="ac"/>
                <w:rFonts w:asciiTheme="minorEastAsia" w:hAnsiTheme="minorEastAsia"/>
                <w:sz w:val="24"/>
                <w:szCs w:val="24"/>
              </w:rPr>
              <w:fldChar w:fldCharType="end"/>
            </w:r>
          </w:hyperlink>
        </w:p>
        <w:p w14:paraId="1765CD75"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01" w:history="1">
            <w:r>
              <w:rPr>
                <w:rStyle w:val="ac"/>
                <w:rFonts w:asciiTheme="minorEastAsia" w:hAnsiTheme="minorEastAsia"/>
                <w:sz w:val="24"/>
                <w:szCs w:val="24"/>
              </w:rPr>
              <w:t xml:space="preserve">3.4.2 </w:t>
            </w:r>
            <w:r>
              <w:rPr>
                <w:rStyle w:val="ac"/>
                <w:rFonts w:asciiTheme="minorEastAsia" w:hAnsiTheme="minorEastAsia" w:hint="eastAsia"/>
                <w:sz w:val="24"/>
                <w:szCs w:val="24"/>
              </w:rPr>
              <w:t>地形特征统计差异</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_Toc103005901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15</w:t>
            </w:r>
            <w:r>
              <w:rPr>
                <w:rStyle w:val="ac"/>
                <w:rFonts w:asciiTheme="minorEastAsia" w:hAnsiTheme="minorEastAsia"/>
                <w:sz w:val="24"/>
                <w:szCs w:val="24"/>
              </w:rPr>
              <w:fldChar w:fldCharType="end"/>
            </w:r>
          </w:hyperlink>
        </w:p>
        <w:p w14:paraId="3787B56E" w14:textId="77777777" w:rsidR="00915E8A" w:rsidRDefault="00000000">
          <w:pPr>
            <w:pStyle w:val="TOC1"/>
            <w:jc w:val="left"/>
            <w:rPr>
              <w:rFonts w:asciiTheme="minorHAnsi" w:eastAsiaTheme="minorEastAsia" w:hAnsiTheme="minorHAnsi" w:cstheme="minorBidi"/>
              <w:kern w:val="2"/>
              <w:sz w:val="21"/>
              <w:szCs w:val="22"/>
            </w:rPr>
          </w:pPr>
          <w:hyperlink w:anchor="_Toc103005902" w:history="1">
            <w:r>
              <w:rPr>
                <w:rStyle w:val="ac"/>
                <w:rFonts w:hint="eastAsia"/>
              </w:rPr>
              <w:t>第</w:t>
            </w:r>
            <w:r>
              <w:rPr>
                <w:rStyle w:val="ac"/>
              </w:rPr>
              <w:t>4</w:t>
            </w:r>
            <w:r>
              <w:rPr>
                <w:rStyle w:val="ac"/>
                <w:rFonts w:hint="eastAsia"/>
              </w:rPr>
              <w:t>章</w:t>
            </w:r>
            <w:r>
              <w:rPr>
                <w:rStyle w:val="ac"/>
              </w:rPr>
              <w:t xml:space="preserve"> </w:t>
            </w:r>
            <w:r>
              <w:rPr>
                <w:rStyle w:val="ac"/>
                <w:rFonts w:hint="eastAsia"/>
              </w:rPr>
              <w:t>土壤侵蚀预测模型及相关参数的确定</w:t>
            </w:r>
            <w:r>
              <w:tab/>
            </w:r>
            <w:r>
              <w:fldChar w:fldCharType="begin"/>
            </w:r>
            <w:r>
              <w:instrText xml:space="preserve"> PAGEREF _Toc103005902 \h </w:instrText>
            </w:r>
            <w:r>
              <w:fldChar w:fldCharType="separate"/>
            </w:r>
            <w:r>
              <w:t>17</w:t>
            </w:r>
            <w:r>
              <w:fldChar w:fldCharType="end"/>
            </w:r>
          </w:hyperlink>
        </w:p>
        <w:p w14:paraId="6C481214"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03" w:history="1">
            <w:r>
              <w:rPr>
                <w:rStyle w:val="ac"/>
                <w:rFonts w:asciiTheme="minorEastAsia" w:eastAsiaTheme="minorEastAsia" w:hAnsiTheme="minorEastAsia" w:cs="Times New Roman"/>
              </w:rPr>
              <w:t xml:space="preserve">4.1 </w:t>
            </w:r>
            <w:r>
              <w:rPr>
                <w:rStyle w:val="ac"/>
                <w:rFonts w:asciiTheme="minorEastAsia" w:eastAsiaTheme="minorEastAsia" w:hAnsiTheme="minorEastAsia" w:cs="Times New Roman" w:hint="eastAsia"/>
              </w:rPr>
              <w:t>土壤侵蚀模型的选择</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_Toc103005903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17</w:t>
            </w:r>
            <w:r>
              <w:rPr>
                <w:rStyle w:val="ac"/>
                <w:rFonts w:asciiTheme="minorEastAsia" w:eastAsiaTheme="minorEastAsia" w:hAnsiTheme="minorEastAsia" w:cs="Times New Roman"/>
              </w:rPr>
              <w:fldChar w:fldCharType="end"/>
            </w:r>
          </w:hyperlink>
        </w:p>
        <w:p w14:paraId="23EA704B"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04" w:history="1">
            <w:r>
              <w:rPr>
                <w:rStyle w:val="ac"/>
                <w:rFonts w:asciiTheme="minorEastAsia" w:eastAsiaTheme="minorEastAsia" w:hAnsiTheme="minorEastAsia" w:cs="Times New Roman"/>
              </w:rPr>
              <w:t xml:space="preserve">4.2 </w:t>
            </w:r>
            <w:r>
              <w:rPr>
                <w:rStyle w:val="ac"/>
                <w:rFonts w:asciiTheme="minorEastAsia" w:eastAsiaTheme="minorEastAsia" w:hAnsiTheme="minorEastAsia" w:cs="Times New Roman" w:hint="eastAsia"/>
              </w:rPr>
              <w:t>土壤侵蚀模型中坡度坡长（</w:t>
            </w:r>
            <w:r>
              <w:rPr>
                <w:rStyle w:val="ac"/>
                <w:rFonts w:asciiTheme="minorEastAsia" w:eastAsiaTheme="minorEastAsia" w:hAnsiTheme="minorEastAsia" w:cs="Times New Roman"/>
              </w:rPr>
              <w:t>LS</w:t>
            </w:r>
            <w:r>
              <w:rPr>
                <w:rStyle w:val="ac"/>
                <w:rFonts w:asciiTheme="minorEastAsia" w:eastAsiaTheme="minorEastAsia" w:hAnsiTheme="minorEastAsia" w:cs="Times New Roman" w:hint="eastAsia"/>
              </w:rPr>
              <w:t>）地形因子的计算</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_Toc103005904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17</w:t>
            </w:r>
            <w:r>
              <w:rPr>
                <w:rStyle w:val="ac"/>
                <w:rFonts w:asciiTheme="minorEastAsia" w:eastAsiaTheme="minorEastAsia" w:hAnsiTheme="minorEastAsia" w:cs="Times New Roman"/>
              </w:rPr>
              <w:fldChar w:fldCharType="end"/>
            </w:r>
          </w:hyperlink>
        </w:p>
        <w:p w14:paraId="73E2BDCB"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05" w:history="1">
            <w:r>
              <w:rPr>
                <w:rStyle w:val="ac"/>
                <w:rFonts w:asciiTheme="minorEastAsia" w:hAnsiTheme="minorEastAsia"/>
                <w:sz w:val="24"/>
                <w:szCs w:val="24"/>
              </w:rPr>
              <w:t xml:space="preserve">4.2.1 </w:t>
            </w:r>
            <w:r>
              <w:rPr>
                <w:rStyle w:val="ac"/>
                <w:rFonts w:asciiTheme="minorEastAsia" w:hAnsiTheme="minorEastAsia" w:hint="eastAsia"/>
                <w:sz w:val="24"/>
                <w:szCs w:val="24"/>
              </w:rPr>
              <w:t>坡度坡长因子</w:t>
            </w:r>
            <w:r>
              <w:rPr>
                <w:rStyle w:val="ac"/>
                <w:rFonts w:asciiTheme="minorEastAsia" w:hAnsiTheme="minorEastAsia"/>
                <w:sz w:val="24"/>
                <w:szCs w:val="24"/>
              </w:rPr>
              <w:t>LS</w:t>
            </w:r>
            <w:r>
              <w:rPr>
                <w:rStyle w:val="ac"/>
                <w:rFonts w:asciiTheme="minorEastAsia" w:hAnsiTheme="minorEastAsia" w:hint="eastAsia"/>
                <w:sz w:val="24"/>
                <w:szCs w:val="24"/>
              </w:rPr>
              <w:t>的重要性</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_Toc103005905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17</w:t>
            </w:r>
            <w:r>
              <w:rPr>
                <w:rStyle w:val="ac"/>
                <w:rFonts w:asciiTheme="minorEastAsia" w:hAnsiTheme="minorEastAsia"/>
                <w:sz w:val="24"/>
                <w:szCs w:val="24"/>
              </w:rPr>
              <w:fldChar w:fldCharType="end"/>
            </w:r>
          </w:hyperlink>
        </w:p>
        <w:p w14:paraId="5C97F8B3"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06" w:history="1">
            <w:r>
              <w:rPr>
                <w:rStyle w:val="ac"/>
                <w:rFonts w:asciiTheme="minorEastAsia" w:hAnsiTheme="minorEastAsia"/>
                <w:sz w:val="24"/>
                <w:szCs w:val="24"/>
              </w:rPr>
              <w:t xml:space="preserve">4.2.2 </w:t>
            </w:r>
            <w:r>
              <w:rPr>
                <w:rStyle w:val="ac"/>
                <w:rFonts w:asciiTheme="minorEastAsia" w:hAnsiTheme="minorEastAsia" w:hint="eastAsia"/>
                <w:sz w:val="24"/>
                <w:szCs w:val="24"/>
              </w:rPr>
              <w:t>坡度坡长因子</w:t>
            </w:r>
            <w:r>
              <w:rPr>
                <w:rStyle w:val="ac"/>
                <w:rFonts w:asciiTheme="minorEastAsia" w:hAnsiTheme="minorEastAsia"/>
                <w:sz w:val="24"/>
                <w:szCs w:val="24"/>
              </w:rPr>
              <w:t>LS</w:t>
            </w:r>
            <w:r>
              <w:rPr>
                <w:rStyle w:val="ac"/>
                <w:rFonts w:asciiTheme="minorEastAsia" w:hAnsiTheme="minorEastAsia" w:hint="eastAsia"/>
                <w:sz w:val="24"/>
                <w:szCs w:val="24"/>
              </w:rPr>
              <w:t>的计算方法</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_Toc103005906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18</w:t>
            </w:r>
            <w:r>
              <w:rPr>
                <w:rStyle w:val="ac"/>
                <w:rFonts w:asciiTheme="minorEastAsia" w:hAnsiTheme="minorEastAsia"/>
                <w:sz w:val="24"/>
                <w:szCs w:val="24"/>
              </w:rPr>
              <w:fldChar w:fldCharType="end"/>
            </w:r>
          </w:hyperlink>
        </w:p>
        <w:p w14:paraId="4D2CD0DB"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07" w:history="1">
            <w:r>
              <w:rPr>
                <w:rStyle w:val="ac"/>
                <w:rFonts w:asciiTheme="minorEastAsia" w:eastAsiaTheme="minorEastAsia" w:hAnsiTheme="minorEastAsia" w:cs="Times New Roman"/>
              </w:rPr>
              <w:t xml:space="preserve">4.3 </w:t>
            </w:r>
            <w:r>
              <w:rPr>
                <w:rStyle w:val="ac"/>
                <w:rFonts w:asciiTheme="minorEastAsia" w:eastAsiaTheme="minorEastAsia" w:hAnsiTheme="minorEastAsia" w:cs="Times New Roman" w:hint="eastAsia"/>
              </w:rPr>
              <w:t>土壤侵蚀模型中其他因子的确定</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_Toc103005907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19</w:t>
            </w:r>
            <w:r>
              <w:rPr>
                <w:rStyle w:val="ac"/>
                <w:rFonts w:asciiTheme="minorEastAsia" w:eastAsiaTheme="minorEastAsia" w:hAnsiTheme="minorEastAsia" w:cs="Times New Roman"/>
              </w:rPr>
              <w:fldChar w:fldCharType="end"/>
            </w:r>
          </w:hyperlink>
        </w:p>
        <w:p w14:paraId="4B5535A1"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08" w:history="1">
            <w:r>
              <w:rPr>
                <w:rStyle w:val="ac"/>
                <w:rFonts w:asciiTheme="minorEastAsia" w:hAnsiTheme="minorEastAsia"/>
                <w:sz w:val="24"/>
                <w:szCs w:val="24"/>
              </w:rPr>
              <w:t xml:space="preserve">4.3.1 </w:t>
            </w:r>
            <w:r>
              <w:rPr>
                <w:rStyle w:val="ac"/>
                <w:rFonts w:asciiTheme="minorEastAsia" w:hAnsiTheme="minorEastAsia" w:hint="eastAsia"/>
                <w:sz w:val="24"/>
                <w:szCs w:val="24"/>
              </w:rPr>
              <w:t>降雨侵蚀力因子</w:t>
            </w:r>
            <w:r>
              <w:rPr>
                <w:rStyle w:val="ac"/>
                <w:rFonts w:asciiTheme="minorEastAsia" w:hAnsiTheme="minorEastAsia"/>
                <w:sz w:val="24"/>
                <w:szCs w:val="24"/>
              </w:rPr>
              <w:t>R</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_Toc103005908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19</w:t>
            </w:r>
            <w:r>
              <w:rPr>
                <w:rStyle w:val="ac"/>
                <w:rFonts w:asciiTheme="minorEastAsia" w:hAnsiTheme="minorEastAsia"/>
                <w:sz w:val="24"/>
                <w:szCs w:val="24"/>
              </w:rPr>
              <w:fldChar w:fldCharType="end"/>
            </w:r>
          </w:hyperlink>
        </w:p>
        <w:p w14:paraId="1EF733B0"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09" w:history="1">
            <w:r>
              <w:rPr>
                <w:rStyle w:val="ac"/>
                <w:rFonts w:asciiTheme="minorEastAsia" w:hAnsiTheme="minorEastAsia"/>
                <w:sz w:val="24"/>
                <w:szCs w:val="24"/>
              </w:rPr>
              <w:t xml:space="preserve">4.3.2 </w:t>
            </w:r>
            <w:r>
              <w:rPr>
                <w:rStyle w:val="ac"/>
                <w:rFonts w:asciiTheme="minorEastAsia" w:hAnsiTheme="minorEastAsia" w:hint="eastAsia"/>
                <w:sz w:val="24"/>
                <w:szCs w:val="24"/>
              </w:rPr>
              <w:t>土壤可蚀性因子</w:t>
            </w:r>
            <w:r>
              <w:rPr>
                <w:rStyle w:val="ac"/>
                <w:rFonts w:asciiTheme="minorEastAsia" w:hAnsiTheme="minorEastAsia"/>
                <w:sz w:val="24"/>
                <w:szCs w:val="24"/>
              </w:rPr>
              <w:t>K</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_Toc103005909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19</w:t>
            </w:r>
            <w:r>
              <w:rPr>
                <w:rStyle w:val="ac"/>
                <w:rFonts w:asciiTheme="minorEastAsia" w:hAnsiTheme="minorEastAsia"/>
                <w:sz w:val="24"/>
                <w:szCs w:val="24"/>
              </w:rPr>
              <w:fldChar w:fldCharType="end"/>
            </w:r>
          </w:hyperlink>
        </w:p>
        <w:p w14:paraId="0C86A462"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10" w:history="1">
            <w:r>
              <w:rPr>
                <w:rStyle w:val="ac"/>
                <w:rFonts w:asciiTheme="minorEastAsia" w:hAnsiTheme="minorEastAsia"/>
                <w:sz w:val="24"/>
                <w:szCs w:val="24"/>
              </w:rPr>
              <w:t xml:space="preserve">4.3.3 </w:t>
            </w:r>
            <w:r>
              <w:rPr>
                <w:rStyle w:val="ac"/>
                <w:rFonts w:asciiTheme="minorEastAsia" w:hAnsiTheme="minorEastAsia" w:hint="eastAsia"/>
                <w:sz w:val="24"/>
                <w:szCs w:val="24"/>
              </w:rPr>
              <w:t>植被覆盖度因子</w:t>
            </w:r>
            <w:r>
              <w:rPr>
                <w:rStyle w:val="ac"/>
                <w:rFonts w:asciiTheme="minorEastAsia" w:hAnsiTheme="minorEastAsia"/>
                <w:sz w:val="24"/>
                <w:szCs w:val="24"/>
              </w:rPr>
              <w:t>C</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_Toc103005910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22</w:t>
            </w:r>
            <w:r>
              <w:rPr>
                <w:rStyle w:val="ac"/>
                <w:rFonts w:asciiTheme="minorEastAsia" w:hAnsiTheme="minorEastAsia"/>
                <w:sz w:val="24"/>
                <w:szCs w:val="24"/>
              </w:rPr>
              <w:fldChar w:fldCharType="end"/>
            </w:r>
          </w:hyperlink>
        </w:p>
        <w:p w14:paraId="245CF4FB"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11" w:history="1">
            <w:r>
              <w:rPr>
                <w:rStyle w:val="ac"/>
                <w:rFonts w:asciiTheme="minorEastAsia" w:hAnsiTheme="minorEastAsia"/>
                <w:sz w:val="24"/>
                <w:szCs w:val="24"/>
              </w:rPr>
              <w:t xml:space="preserve">4.3.4 </w:t>
            </w:r>
            <w:r>
              <w:rPr>
                <w:rStyle w:val="ac"/>
                <w:rFonts w:asciiTheme="minorEastAsia" w:hAnsiTheme="minorEastAsia" w:hint="eastAsia"/>
                <w:sz w:val="24"/>
                <w:szCs w:val="24"/>
              </w:rPr>
              <w:t>水土保持措施因子</w:t>
            </w:r>
            <w:r>
              <w:rPr>
                <w:rStyle w:val="ac"/>
                <w:rFonts w:asciiTheme="minorEastAsia" w:hAnsiTheme="minorEastAsia"/>
                <w:sz w:val="24"/>
                <w:szCs w:val="24"/>
              </w:rPr>
              <w:t>P</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_Toc103005911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23</w:t>
            </w:r>
            <w:r>
              <w:rPr>
                <w:rStyle w:val="ac"/>
                <w:rFonts w:asciiTheme="minorEastAsia" w:hAnsiTheme="minorEastAsia"/>
                <w:sz w:val="24"/>
                <w:szCs w:val="24"/>
              </w:rPr>
              <w:fldChar w:fldCharType="end"/>
            </w:r>
          </w:hyperlink>
        </w:p>
        <w:p w14:paraId="1D2F0F90"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12" w:history="1">
            <w:r>
              <w:rPr>
                <w:rStyle w:val="ac"/>
                <w:rFonts w:asciiTheme="minorEastAsia" w:hAnsiTheme="minorEastAsia"/>
                <w:sz w:val="24"/>
                <w:szCs w:val="24"/>
              </w:rPr>
              <w:t xml:space="preserve">4.3.5 </w:t>
            </w:r>
            <w:r>
              <w:rPr>
                <w:rStyle w:val="ac"/>
                <w:rFonts w:asciiTheme="minorEastAsia" w:hAnsiTheme="minorEastAsia" w:hint="eastAsia"/>
                <w:sz w:val="24"/>
                <w:szCs w:val="24"/>
              </w:rPr>
              <w:t>各因子计算结果汇总</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_Toc103005912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23</w:t>
            </w:r>
            <w:r>
              <w:rPr>
                <w:rStyle w:val="ac"/>
                <w:rFonts w:asciiTheme="minorEastAsia" w:hAnsiTheme="minorEastAsia"/>
                <w:sz w:val="24"/>
                <w:szCs w:val="24"/>
              </w:rPr>
              <w:fldChar w:fldCharType="end"/>
            </w:r>
          </w:hyperlink>
        </w:p>
        <w:p w14:paraId="3174BAA4" w14:textId="77777777" w:rsidR="00915E8A" w:rsidRDefault="00000000">
          <w:pPr>
            <w:pStyle w:val="TOC1"/>
            <w:jc w:val="left"/>
            <w:rPr>
              <w:rFonts w:asciiTheme="minorHAnsi" w:eastAsiaTheme="minorEastAsia" w:hAnsiTheme="minorHAnsi" w:cstheme="minorBidi"/>
              <w:kern w:val="2"/>
              <w:sz w:val="21"/>
              <w:szCs w:val="22"/>
            </w:rPr>
          </w:pPr>
          <w:hyperlink w:anchor="_Toc103005913" w:history="1">
            <w:r>
              <w:rPr>
                <w:rStyle w:val="ac"/>
                <w:rFonts w:hint="eastAsia"/>
              </w:rPr>
              <w:t>第</w:t>
            </w:r>
            <w:r>
              <w:rPr>
                <w:rStyle w:val="ac"/>
              </w:rPr>
              <w:t>5</w:t>
            </w:r>
            <w:r>
              <w:rPr>
                <w:rStyle w:val="ac"/>
                <w:rFonts w:hint="eastAsia"/>
              </w:rPr>
              <w:t>章</w:t>
            </w:r>
            <w:r>
              <w:rPr>
                <w:rStyle w:val="ac"/>
              </w:rPr>
              <w:t xml:space="preserve"> </w:t>
            </w:r>
            <w:r>
              <w:rPr>
                <w:rStyle w:val="ac"/>
                <w:rFonts w:hint="eastAsia"/>
              </w:rPr>
              <w:t>梯田建设前后土壤侵蚀量变化分析</w:t>
            </w:r>
            <w:r>
              <w:tab/>
            </w:r>
            <w:r>
              <w:fldChar w:fldCharType="begin"/>
            </w:r>
            <w:r>
              <w:instrText xml:space="preserve"> PAGEREF _Toc103005913 \h </w:instrText>
            </w:r>
            <w:r>
              <w:fldChar w:fldCharType="separate"/>
            </w:r>
            <w:r>
              <w:t>24</w:t>
            </w:r>
            <w:r>
              <w:fldChar w:fldCharType="end"/>
            </w:r>
          </w:hyperlink>
        </w:p>
        <w:p w14:paraId="6628E950"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14" w:history="1">
            <w:r>
              <w:rPr>
                <w:rStyle w:val="ac"/>
                <w:rFonts w:asciiTheme="minorEastAsia" w:eastAsiaTheme="minorEastAsia" w:hAnsiTheme="minorEastAsia" w:cs="Times New Roman"/>
              </w:rPr>
              <w:t xml:space="preserve">5.1  </w:t>
            </w:r>
            <w:r>
              <w:rPr>
                <w:rStyle w:val="ac"/>
                <w:rFonts w:asciiTheme="minorEastAsia" w:eastAsiaTheme="minorEastAsia" w:hAnsiTheme="minorEastAsia" w:cs="Times New Roman" w:hint="eastAsia"/>
              </w:rPr>
              <w:t>小流域土壤侵蚀量差异性</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_Toc103005914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24</w:t>
            </w:r>
            <w:r>
              <w:rPr>
                <w:rStyle w:val="ac"/>
                <w:rFonts w:asciiTheme="minorEastAsia" w:eastAsiaTheme="minorEastAsia" w:hAnsiTheme="minorEastAsia" w:cs="Times New Roman"/>
              </w:rPr>
              <w:fldChar w:fldCharType="end"/>
            </w:r>
          </w:hyperlink>
        </w:p>
        <w:p w14:paraId="4A8B83B2"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15" w:history="1">
            <w:r>
              <w:rPr>
                <w:rStyle w:val="ac"/>
                <w:rFonts w:asciiTheme="minorEastAsia" w:eastAsiaTheme="minorEastAsia" w:hAnsiTheme="minorEastAsia" w:cs="Times New Roman"/>
              </w:rPr>
              <w:t xml:space="preserve">5.2  </w:t>
            </w:r>
            <w:r>
              <w:rPr>
                <w:rStyle w:val="ac"/>
                <w:rFonts w:asciiTheme="minorEastAsia" w:eastAsiaTheme="minorEastAsia" w:hAnsiTheme="minorEastAsia" w:cs="Times New Roman" w:hint="eastAsia"/>
              </w:rPr>
              <w:t>小流域土壤侵蚀强度的空间差异性</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_Toc103005915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25</w:t>
            </w:r>
            <w:r>
              <w:rPr>
                <w:rStyle w:val="ac"/>
                <w:rFonts w:asciiTheme="minorEastAsia" w:eastAsiaTheme="minorEastAsia" w:hAnsiTheme="minorEastAsia" w:cs="Times New Roman"/>
              </w:rPr>
              <w:fldChar w:fldCharType="end"/>
            </w:r>
          </w:hyperlink>
        </w:p>
        <w:p w14:paraId="65481123"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16" w:history="1">
            <w:r>
              <w:rPr>
                <w:rStyle w:val="ac"/>
                <w:rFonts w:asciiTheme="minorEastAsia" w:eastAsiaTheme="minorEastAsia" w:hAnsiTheme="minorEastAsia" w:cs="Times New Roman"/>
              </w:rPr>
              <w:t xml:space="preserve">5.3  </w:t>
            </w:r>
            <w:r>
              <w:rPr>
                <w:rStyle w:val="ac"/>
                <w:rFonts w:asciiTheme="minorEastAsia" w:eastAsiaTheme="minorEastAsia" w:hAnsiTheme="minorEastAsia" w:cs="Times New Roman" w:hint="eastAsia"/>
              </w:rPr>
              <w:t>梯田部位土壤侵蚀差异性</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_Toc103005916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27</w:t>
            </w:r>
            <w:r>
              <w:rPr>
                <w:rStyle w:val="ac"/>
                <w:rFonts w:asciiTheme="minorEastAsia" w:eastAsiaTheme="minorEastAsia" w:hAnsiTheme="minorEastAsia" w:cs="Times New Roman"/>
              </w:rPr>
              <w:fldChar w:fldCharType="end"/>
            </w:r>
          </w:hyperlink>
        </w:p>
        <w:p w14:paraId="18C664E0"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17" w:history="1">
            <w:r>
              <w:rPr>
                <w:rStyle w:val="ac"/>
                <w:rFonts w:asciiTheme="minorEastAsia" w:hAnsiTheme="minorEastAsia"/>
                <w:sz w:val="24"/>
                <w:szCs w:val="24"/>
              </w:rPr>
              <w:t>5.3.1</w:t>
            </w:r>
            <w:r>
              <w:rPr>
                <w:rStyle w:val="ac"/>
                <w:rFonts w:asciiTheme="minorEastAsia" w:hAnsiTheme="minorEastAsia" w:hint="eastAsia"/>
                <w:sz w:val="24"/>
                <w:szCs w:val="24"/>
              </w:rPr>
              <w:t>梯田区土壤侵蚀量差异</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_Toc103005917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27</w:t>
            </w:r>
            <w:r>
              <w:rPr>
                <w:rStyle w:val="ac"/>
                <w:rFonts w:asciiTheme="minorEastAsia" w:hAnsiTheme="minorEastAsia"/>
                <w:sz w:val="24"/>
                <w:szCs w:val="24"/>
              </w:rPr>
              <w:fldChar w:fldCharType="end"/>
            </w:r>
          </w:hyperlink>
        </w:p>
        <w:p w14:paraId="0E18B434"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18" w:history="1">
            <w:r>
              <w:rPr>
                <w:rStyle w:val="ac"/>
                <w:rFonts w:asciiTheme="minorEastAsia" w:hAnsiTheme="minorEastAsia"/>
                <w:sz w:val="24"/>
                <w:szCs w:val="24"/>
              </w:rPr>
              <w:t xml:space="preserve">5.3.2 </w:t>
            </w:r>
            <w:r>
              <w:rPr>
                <w:rStyle w:val="ac"/>
                <w:rFonts w:asciiTheme="minorEastAsia" w:hAnsiTheme="minorEastAsia" w:hint="eastAsia"/>
                <w:sz w:val="24"/>
                <w:szCs w:val="24"/>
              </w:rPr>
              <w:t>梯田区总面积与土壤侵蚀总量变化的关系</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_Toc103005918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28</w:t>
            </w:r>
            <w:r>
              <w:rPr>
                <w:rStyle w:val="ac"/>
                <w:rFonts w:asciiTheme="minorEastAsia" w:hAnsiTheme="minorEastAsia"/>
                <w:sz w:val="24"/>
                <w:szCs w:val="24"/>
              </w:rPr>
              <w:fldChar w:fldCharType="end"/>
            </w:r>
          </w:hyperlink>
        </w:p>
        <w:p w14:paraId="64C5E5A9" w14:textId="77777777" w:rsidR="00915E8A" w:rsidRDefault="00000000">
          <w:pPr>
            <w:pStyle w:val="TOC3"/>
            <w:tabs>
              <w:tab w:val="right" w:leader="dot" w:pos="8296"/>
            </w:tabs>
            <w:spacing w:line="300" w:lineRule="exact"/>
            <w:ind w:left="442"/>
            <w:rPr>
              <w:rStyle w:val="ac"/>
              <w:rFonts w:asciiTheme="minorEastAsia" w:hAnsiTheme="minorEastAsia"/>
              <w:sz w:val="24"/>
              <w:szCs w:val="24"/>
            </w:rPr>
          </w:pPr>
          <w:hyperlink w:anchor="_Toc103005919" w:history="1">
            <w:r>
              <w:rPr>
                <w:rStyle w:val="ac"/>
                <w:rFonts w:asciiTheme="minorEastAsia" w:hAnsiTheme="minorEastAsia"/>
                <w:sz w:val="24"/>
                <w:szCs w:val="24"/>
              </w:rPr>
              <w:t xml:space="preserve">5.3.3 </w:t>
            </w:r>
            <w:r>
              <w:rPr>
                <w:rStyle w:val="ac"/>
                <w:rFonts w:asciiTheme="minorEastAsia" w:hAnsiTheme="minorEastAsia" w:hint="eastAsia"/>
                <w:sz w:val="24"/>
                <w:szCs w:val="24"/>
              </w:rPr>
              <w:t>结论</w:t>
            </w:r>
            <w:r>
              <w:rPr>
                <w:rStyle w:val="ac"/>
                <w:rFonts w:asciiTheme="minorEastAsia" w:hAnsiTheme="minorEastAsia"/>
                <w:sz w:val="24"/>
                <w:szCs w:val="24"/>
              </w:rPr>
              <w:tab/>
            </w:r>
            <w:r>
              <w:rPr>
                <w:rStyle w:val="ac"/>
                <w:rFonts w:asciiTheme="minorEastAsia" w:hAnsiTheme="minorEastAsia"/>
                <w:sz w:val="24"/>
                <w:szCs w:val="24"/>
              </w:rPr>
              <w:fldChar w:fldCharType="begin"/>
            </w:r>
            <w:r>
              <w:rPr>
                <w:rStyle w:val="ac"/>
                <w:rFonts w:asciiTheme="minorEastAsia" w:hAnsiTheme="minorEastAsia"/>
                <w:sz w:val="24"/>
                <w:szCs w:val="24"/>
              </w:rPr>
              <w:instrText xml:space="preserve"> PAGEREF _Toc103005919 \h </w:instrText>
            </w:r>
            <w:r>
              <w:rPr>
                <w:rStyle w:val="ac"/>
                <w:rFonts w:asciiTheme="minorEastAsia" w:hAnsiTheme="minorEastAsia"/>
                <w:sz w:val="24"/>
                <w:szCs w:val="24"/>
              </w:rPr>
            </w:r>
            <w:r>
              <w:rPr>
                <w:rStyle w:val="ac"/>
                <w:rFonts w:asciiTheme="minorEastAsia" w:hAnsiTheme="minorEastAsia"/>
                <w:sz w:val="24"/>
                <w:szCs w:val="24"/>
              </w:rPr>
              <w:fldChar w:fldCharType="separate"/>
            </w:r>
            <w:r>
              <w:rPr>
                <w:rStyle w:val="ac"/>
                <w:rFonts w:asciiTheme="minorEastAsia" w:hAnsiTheme="minorEastAsia"/>
                <w:sz w:val="24"/>
                <w:szCs w:val="24"/>
              </w:rPr>
              <w:t>29</w:t>
            </w:r>
            <w:r>
              <w:rPr>
                <w:rStyle w:val="ac"/>
                <w:rFonts w:asciiTheme="minorEastAsia" w:hAnsiTheme="minorEastAsia"/>
                <w:sz w:val="24"/>
                <w:szCs w:val="24"/>
              </w:rPr>
              <w:fldChar w:fldCharType="end"/>
            </w:r>
          </w:hyperlink>
        </w:p>
        <w:p w14:paraId="17087C22"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20" w:history="1">
            <w:r>
              <w:rPr>
                <w:rStyle w:val="ac"/>
                <w:rFonts w:asciiTheme="minorEastAsia" w:eastAsiaTheme="minorEastAsia" w:hAnsiTheme="minorEastAsia" w:cs="Times New Roman"/>
              </w:rPr>
              <w:t xml:space="preserve">5.4  </w:t>
            </w:r>
            <w:r>
              <w:rPr>
                <w:rStyle w:val="ac"/>
                <w:rFonts w:asciiTheme="minorEastAsia" w:eastAsiaTheme="minorEastAsia" w:hAnsiTheme="minorEastAsia" w:cs="Times New Roman" w:hint="eastAsia"/>
              </w:rPr>
              <w:t>梯田部位土壤侵蚀敏感性评价</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_Toc103005920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29</w:t>
            </w:r>
            <w:r>
              <w:rPr>
                <w:rStyle w:val="ac"/>
                <w:rFonts w:asciiTheme="minorEastAsia" w:eastAsiaTheme="minorEastAsia" w:hAnsiTheme="minorEastAsia" w:cs="Times New Roman"/>
              </w:rPr>
              <w:fldChar w:fldCharType="end"/>
            </w:r>
          </w:hyperlink>
        </w:p>
        <w:p w14:paraId="3B8EE1DE" w14:textId="77777777" w:rsidR="00915E8A" w:rsidRDefault="00000000">
          <w:pPr>
            <w:pStyle w:val="TOC2"/>
            <w:spacing w:after="100" w:line="300" w:lineRule="exact"/>
            <w:ind w:leftChars="39" w:left="82"/>
            <w:jc w:val="left"/>
            <w:rPr>
              <w:rStyle w:val="ac"/>
              <w:rFonts w:asciiTheme="minorEastAsia" w:hAnsiTheme="minorEastAsia" w:cs="Times New Roman"/>
            </w:rPr>
          </w:pPr>
          <w:hyperlink w:anchor="_Toc103005921" w:history="1">
            <w:r>
              <w:rPr>
                <w:rStyle w:val="ac"/>
                <w:rFonts w:asciiTheme="minorEastAsia" w:eastAsiaTheme="minorEastAsia" w:hAnsiTheme="minorEastAsia" w:cs="Times New Roman"/>
              </w:rPr>
              <w:t xml:space="preserve">5.5  </w:t>
            </w:r>
            <w:r>
              <w:rPr>
                <w:rStyle w:val="ac"/>
                <w:rFonts w:asciiTheme="minorEastAsia" w:eastAsiaTheme="minorEastAsia" w:hAnsiTheme="minorEastAsia" w:cs="Times New Roman" w:hint="eastAsia"/>
              </w:rPr>
              <w:t>结论与展望</w:t>
            </w:r>
            <w:r>
              <w:rPr>
                <w:rStyle w:val="ac"/>
                <w:rFonts w:asciiTheme="minorEastAsia" w:eastAsiaTheme="minorEastAsia" w:hAnsiTheme="minorEastAsia" w:cs="Times New Roman"/>
              </w:rPr>
              <w:tab/>
            </w:r>
            <w:r>
              <w:rPr>
                <w:rStyle w:val="ac"/>
                <w:rFonts w:asciiTheme="minorEastAsia" w:eastAsiaTheme="minorEastAsia" w:hAnsiTheme="minorEastAsia" w:cs="Times New Roman"/>
              </w:rPr>
              <w:fldChar w:fldCharType="begin"/>
            </w:r>
            <w:r>
              <w:rPr>
                <w:rStyle w:val="ac"/>
                <w:rFonts w:asciiTheme="minorEastAsia" w:eastAsiaTheme="minorEastAsia" w:hAnsiTheme="minorEastAsia" w:cs="Times New Roman"/>
              </w:rPr>
              <w:instrText xml:space="preserve"> PAGEREF _Toc103005921 \h </w:instrText>
            </w:r>
            <w:r>
              <w:rPr>
                <w:rStyle w:val="ac"/>
                <w:rFonts w:asciiTheme="minorEastAsia" w:eastAsiaTheme="minorEastAsia" w:hAnsiTheme="minorEastAsia" w:cs="Times New Roman"/>
              </w:rPr>
            </w:r>
            <w:r>
              <w:rPr>
                <w:rStyle w:val="ac"/>
                <w:rFonts w:asciiTheme="minorEastAsia" w:eastAsiaTheme="minorEastAsia" w:hAnsiTheme="minorEastAsia" w:cs="Times New Roman"/>
              </w:rPr>
              <w:fldChar w:fldCharType="separate"/>
            </w:r>
            <w:r>
              <w:rPr>
                <w:rStyle w:val="ac"/>
                <w:rFonts w:asciiTheme="minorEastAsia" w:eastAsiaTheme="minorEastAsia" w:hAnsiTheme="minorEastAsia" w:cs="Times New Roman"/>
              </w:rPr>
              <w:t>30</w:t>
            </w:r>
            <w:r>
              <w:rPr>
                <w:rStyle w:val="ac"/>
                <w:rFonts w:asciiTheme="minorEastAsia" w:eastAsiaTheme="minorEastAsia" w:hAnsiTheme="minorEastAsia" w:cs="Times New Roman"/>
              </w:rPr>
              <w:fldChar w:fldCharType="end"/>
            </w:r>
          </w:hyperlink>
        </w:p>
        <w:p w14:paraId="737BE05B" w14:textId="77777777" w:rsidR="00915E8A" w:rsidRDefault="00000000">
          <w:pPr>
            <w:pStyle w:val="TOC1"/>
            <w:jc w:val="left"/>
            <w:rPr>
              <w:rFonts w:asciiTheme="minorHAnsi" w:eastAsiaTheme="minorEastAsia" w:hAnsiTheme="minorHAnsi" w:cstheme="minorBidi"/>
              <w:kern w:val="2"/>
              <w:sz w:val="21"/>
              <w:szCs w:val="22"/>
            </w:rPr>
          </w:pPr>
          <w:hyperlink w:anchor="_Toc103005922" w:history="1">
            <w:r>
              <w:rPr>
                <w:rStyle w:val="ac"/>
                <w:rFonts w:ascii="Times New Roman" w:hAnsi="Times New Roman" w:hint="eastAsia"/>
              </w:rPr>
              <w:t>参考文献</w:t>
            </w:r>
            <w:r>
              <w:tab/>
            </w:r>
            <w:r>
              <w:fldChar w:fldCharType="begin"/>
            </w:r>
            <w:r>
              <w:instrText xml:space="preserve"> PAGEREF _Toc103005922 \h </w:instrText>
            </w:r>
            <w:r>
              <w:fldChar w:fldCharType="separate"/>
            </w:r>
            <w:r>
              <w:t>32</w:t>
            </w:r>
            <w:r>
              <w:fldChar w:fldCharType="end"/>
            </w:r>
          </w:hyperlink>
        </w:p>
        <w:p w14:paraId="725AF3AC" w14:textId="77777777" w:rsidR="00915E8A" w:rsidRDefault="00000000">
          <w:pPr>
            <w:pStyle w:val="TOC1"/>
            <w:jc w:val="left"/>
            <w:rPr>
              <w:rFonts w:asciiTheme="minorHAnsi" w:eastAsiaTheme="minorEastAsia" w:hAnsiTheme="minorHAnsi" w:cstheme="minorBidi"/>
              <w:kern w:val="2"/>
              <w:sz w:val="21"/>
              <w:szCs w:val="22"/>
            </w:rPr>
          </w:pPr>
          <w:hyperlink w:anchor="_Toc103005923" w:history="1">
            <w:r>
              <w:rPr>
                <w:rStyle w:val="ac"/>
                <w:rFonts w:ascii="Times New Roman" w:hAnsi="Times New Roman" w:hint="eastAsia"/>
              </w:rPr>
              <w:t>致谢</w:t>
            </w:r>
            <w:r>
              <w:tab/>
            </w:r>
            <w:r>
              <w:fldChar w:fldCharType="begin"/>
            </w:r>
            <w:r>
              <w:instrText xml:space="preserve"> PAGEREF _Toc103005923 \h </w:instrText>
            </w:r>
            <w:r>
              <w:fldChar w:fldCharType="separate"/>
            </w:r>
            <w:r>
              <w:t>34</w:t>
            </w:r>
            <w:r>
              <w:fldChar w:fldCharType="end"/>
            </w:r>
          </w:hyperlink>
        </w:p>
        <w:p w14:paraId="09E397DF" w14:textId="77777777" w:rsidR="00915E8A" w:rsidRDefault="00000000">
          <w:pPr>
            <w:spacing w:after="100" w:line="300" w:lineRule="exact"/>
            <w:jc w:val="left"/>
            <w:rPr>
              <w:rFonts w:ascii="Times New Roman" w:hAnsi="Times New Roman" w:cs="Times New Roman"/>
            </w:rPr>
            <w:sectPr w:rsidR="00915E8A">
              <w:headerReference w:type="default" r:id="rId16"/>
              <w:footerReference w:type="default" r:id="rId17"/>
              <w:pgSz w:w="11906" w:h="16838"/>
              <w:pgMar w:top="1440" w:right="1800" w:bottom="1440" w:left="1800" w:header="851" w:footer="992" w:gutter="0"/>
              <w:pgNumType w:fmt="upperRoman"/>
              <w:cols w:space="425"/>
              <w:docGrid w:type="lines" w:linePitch="312"/>
            </w:sectPr>
          </w:pPr>
          <w:r>
            <w:rPr>
              <w:rFonts w:ascii="Times New Roman" w:hAnsi="Times New Roman" w:cs="Times New Roman"/>
              <w:b/>
              <w:bCs/>
              <w:lang w:val="zh-CN"/>
            </w:rPr>
            <w:fldChar w:fldCharType="end"/>
          </w:r>
        </w:p>
      </w:sdtContent>
    </w:sdt>
    <w:p w14:paraId="7B46021A" w14:textId="77777777" w:rsidR="00915E8A" w:rsidRDefault="00000000">
      <w:pPr>
        <w:keepNext/>
        <w:keepLines/>
        <w:spacing w:beforeLines="100" w:before="312" w:afterLines="100" w:after="312"/>
        <w:jc w:val="center"/>
        <w:outlineLvl w:val="0"/>
        <w:rPr>
          <w:rFonts w:ascii="Times New Roman" w:eastAsia="黑体" w:hAnsi="Times New Roman" w:cs="Times New Roman"/>
          <w:b/>
          <w:kern w:val="44"/>
          <w:sz w:val="32"/>
          <w:szCs w:val="30"/>
        </w:rPr>
      </w:pPr>
      <w:bookmarkStart w:id="13" w:name="_Toc103005875"/>
      <w:bookmarkStart w:id="14" w:name="_Toc514677387"/>
      <w:r>
        <w:rPr>
          <w:rFonts w:ascii="Times New Roman" w:eastAsia="黑体" w:hAnsi="Times New Roman" w:cs="Times New Roman"/>
          <w:b/>
          <w:kern w:val="44"/>
          <w:sz w:val="32"/>
          <w:szCs w:val="30"/>
        </w:rPr>
        <w:lastRenderedPageBreak/>
        <w:t>第</w:t>
      </w:r>
      <w:r>
        <w:rPr>
          <w:rFonts w:ascii="Times New Roman" w:eastAsia="黑体" w:hAnsi="Times New Roman" w:cs="Times New Roman"/>
          <w:b/>
          <w:kern w:val="44"/>
          <w:sz w:val="32"/>
          <w:szCs w:val="30"/>
        </w:rPr>
        <w:t>1</w:t>
      </w:r>
      <w:r>
        <w:rPr>
          <w:rFonts w:ascii="Times New Roman" w:eastAsia="黑体" w:hAnsi="Times New Roman" w:cs="Times New Roman"/>
          <w:b/>
          <w:kern w:val="44"/>
          <w:sz w:val="32"/>
          <w:szCs w:val="30"/>
        </w:rPr>
        <w:t>章</w:t>
      </w:r>
      <w:r>
        <w:rPr>
          <w:rFonts w:ascii="Times New Roman" w:eastAsia="黑体" w:hAnsi="Times New Roman" w:cs="Times New Roman"/>
          <w:b/>
          <w:kern w:val="44"/>
          <w:sz w:val="32"/>
          <w:szCs w:val="30"/>
        </w:rPr>
        <w:t xml:space="preserve"> </w:t>
      </w:r>
      <w:r>
        <w:rPr>
          <w:rFonts w:ascii="Times New Roman" w:eastAsia="黑体" w:hAnsi="Times New Roman" w:cs="Times New Roman"/>
          <w:b/>
          <w:kern w:val="44"/>
          <w:sz w:val="32"/>
          <w:szCs w:val="30"/>
        </w:rPr>
        <w:t>绪论</w:t>
      </w:r>
      <w:bookmarkEnd w:id="13"/>
      <w:bookmarkEnd w:id="14"/>
    </w:p>
    <w:p w14:paraId="47CB9336"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15" w:name="_Toc514677388"/>
      <w:bookmarkStart w:id="16" w:name="_Toc103005876"/>
      <w:r>
        <w:rPr>
          <w:rFonts w:ascii="Times New Roman" w:eastAsia="黑体" w:hAnsi="Times New Roman" w:cs="Times New Roman"/>
          <w:sz w:val="30"/>
          <w:szCs w:val="30"/>
        </w:rPr>
        <w:t xml:space="preserve">1.1 </w:t>
      </w:r>
      <w:r>
        <w:rPr>
          <w:rFonts w:ascii="Times New Roman" w:eastAsia="黑体" w:hAnsi="Times New Roman" w:cs="Times New Roman"/>
          <w:sz w:val="30"/>
          <w:szCs w:val="30"/>
        </w:rPr>
        <w:t>选题背景</w:t>
      </w:r>
      <w:bookmarkEnd w:id="15"/>
      <w:bookmarkEnd w:id="16"/>
    </w:p>
    <w:p w14:paraId="67DB4A84"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水土保持是区域生态系统的重要功能，位于我国黄河流域中部（</w:t>
      </w:r>
      <w:r>
        <w:rPr>
          <w:rFonts w:ascii="Times New Roman" w:eastAsia="宋体" w:hAnsi="Times New Roman" w:cs="Times New Roman"/>
          <w:sz w:val="24"/>
          <w:szCs w:val="24"/>
        </w:rPr>
        <w:t>33°41´—41°16´ N</w:t>
      </w:r>
      <w:r>
        <w:rPr>
          <w:rFonts w:ascii="Times New Roman" w:eastAsia="宋体" w:hAnsi="Times New Roman" w:cs="Times New Roman"/>
          <w:sz w:val="24"/>
          <w:szCs w:val="24"/>
        </w:rPr>
        <w:t>，</w:t>
      </w:r>
      <w:r>
        <w:rPr>
          <w:rFonts w:ascii="Times New Roman" w:eastAsia="宋体" w:hAnsi="Times New Roman" w:cs="Times New Roman"/>
          <w:sz w:val="24"/>
          <w:szCs w:val="24"/>
        </w:rPr>
        <w:t>100°52´—114°33´ E</w:t>
      </w:r>
      <w:r>
        <w:rPr>
          <w:rFonts w:ascii="Times New Roman" w:eastAsia="宋体" w:hAnsi="Times New Roman" w:cs="Times New Roman"/>
          <w:sz w:val="24"/>
          <w:szCs w:val="24"/>
        </w:rPr>
        <w:t>）的黄土高原地形复杂、沟壑纵横，具有土壤垂直节理发育、土质疏松等环境特征</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_Ref101118364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[1]</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_Ref101118380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，同时由于人类对坡面不合理的利用，成为国内土壤侵蚀最为剧烈的地区。</w:t>
      </w:r>
    </w:p>
    <w:p w14:paraId="62C6AA3B"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为了降低黄土高原水土流失的强度，改善当地生态环境，坡改梯（田）成为坡面易侵蚀区常用的水土保持措施</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_Ref101118390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。人们将平滑坡面修筑为连续的坎区种植作物，缓和了坡地的坡度并降低径流系数，缩短坡长，降低田间超额产流携带的能量</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_Ref101118397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[4]</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，从而保持坡面水土。</w:t>
      </w:r>
    </w:p>
    <w:p w14:paraId="7A7D7212"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考虑到坡面梯田工程带来的良好生态效益，梯田的建设长期受到学者的关注，国内外关于梯田的研究很丰富，主要侧重于梯田的模拟构建、梯田建设对影响土壤侵蚀因素的扰动、梯田带来的水土保持效益等方向，这些研究的内在逻辑便是从基础的</w:t>
      </w:r>
      <w:r>
        <w:rPr>
          <w:rFonts w:ascii="Times New Roman" w:eastAsia="宋体" w:hAnsi="Times New Roman" w:cs="Times New Roman"/>
          <w:sz w:val="24"/>
          <w:szCs w:val="24"/>
        </w:rPr>
        <w:t>DEM</w:t>
      </w:r>
      <w:r>
        <w:rPr>
          <w:rFonts w:ascii="Times New Roman" w:eastAsia="宋体" w:hAnsi="Times New Roman" w:cs="Times New Roman"/>
          <w:sz w:val="24"/>
          <w:szCs w:val="24"/>
        </w:rPr>
        <w:t>结构研究，逐步向梯田水保能力评价过渡。目前评估梯田建设前后土壤侵蚀的定性化研究已很多，基于模型的定量化评估也在发展。</w:t>
      </w:r>
    </w:p>
    <w:p w14:paraId="398E182C"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但值得注意的是，前述研究者大多采用</w:t>
      </w:r>
      <w:r>
        <w:rPr>
          <w:rFonts w:ascii="Times New Roman" w:eastAsia="宋体" w:hAnsi="Times New Roman" w:cs="Times New Roman"/>
          <w:sz w:val="24"/>
          <w:szCs w:val="24"/>
        </w:rPr>
        <w:t>RUSLE</w:t>
      </w:r>
      <w:r>
        <w:rPr>
          <w:rFonts w:ascii="Times New Roman" w:eastAsia="宋体" w:hAnsi="Times New Roman" w:cs="Times New Roman"/>
          <w:sz w:val="24"/>
          <w:szCs w:val="24"/>
        </w:rPr>
        <w:t>模型来定量化评价梯田建设前后的土壤侵蚀量变化，</w:t>
      </w:r>
      <w:r>
        <w:rPr>
          <w:rFonts w:ascii="Times New Roman" w:eastAsia="宋体" w:hAnsi="Times New Roman" w:cs="Times New Roman" w:hint="eastAsia"/>
          <w:sz w:val="24"/>
          <w:szCs w:val="24"/>
        </w:rPr>
        <w:t>忽略了</w:t>
      </w:r>
      <w:r>
        <w:rPr>
          <w:rFonts w:ascii="Times New Roman" w:eastAsia="宋体" w:hAnsi="Times New Roman" w:cs="Times New Roman"/>
          <w:sz w:val="24"/>
          <w:szCs w:val="24"/>
        </w:rPr>
        <w:t>以下两方面的问题：</w:t>
      </w:r>
    </w:p>
    <w:p w14:paraId="1B421EBD" w14:textId="77777777" w:rsidR="00915E8A" w:rsidRDefault="00000000">
      <w:pPr>
        <w:pStyle w:val="ad"/>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针对梯田建设对于地形因子（坡度坡长因子</w:t>
      </w:r>
      <w:r>
        <w:rPr>
          <w:rFonts w:ascii="Times New Roman" w:eastAsia="宋体" w:hAnsi="Times New Roman" w:cs="Times New Roman"/>
          <w:sz w:val="24"/>
          <w:szCs w:val="24"/>
        </w:rPr>
        <w:t>LS</w:t>
      </w:r>
      <w:r>
        <w:rPr>
          <w:rFonts w:ascii="Times New Roman" w:eastAsia="宋体" w:hAnsi="Times New Roman" w:cs="Times New Roman"/>
          <w:sz w:val="24"/>
          <w:szCs w:val="24"/>
        </w:rPr>
        <w:t>）扰动的研究较少。土壤侵蚀量受多种因素影响，而梯田的建制对于坡度坡长、植被覆盖、土质等多个因素都可能产生影响。而在相关文献中，多数研究者侧重于考察水土保持因子</w:t>
      </w:r>
      <w:r>
        <w:rPr>
          <w:rFonts w:ascii="Times New Roman" w:eastAsia="宋体" w:hAnsi="Times New Roman" w:cs="Times New Roman"/>
          <w:sz w:val="24"/>
          <w:szCs w:val="24"/>
        </w:rPr>
        <w:t>P</w:t>
      </w:r>
      <w:r>
        <w:rPr>
          <w:rFonts w:ascii="Times New Roman" w:eastAsia="宋体" w:hAnsi="Times New Roman" w:cs="Times New Roman"/>
          <w:sz w:val="24"/>
          <w:szCs w:val="24"/>
        </w:rPr>
        <w:t>的变化对土壤侵蚀量的影响，忽略了梯田构建对坡度坡向</w:t>
      </w:r>
      <w:r>
        <w:rPr>
          <w:rFonts w:ascii="Times New Roman" w:eastAsia="宋体" w:hAnsi="Times New Roman" w:cs="Times New Roman"/>
          <w:sz w:val="24"/>
          <w:szCs w:val="24"/>
        </w:rPr>
        <w:t>LS</w:t>
      </w:r>
      <w:r>
        <w:rPr>
          <w:rFonts w:ascii="Times New Roman" w:eastAsia="宋体" w:hAnsi="Times New Roman" w:cs="Times New Roman"/>
          <w:sz w:val="24"/>
          <w:szCs w:val="24"/>
        </w:rPr>
        <w:t>的改变，研究结果准确性存疑。</w:t>
      </w:r>
    </w:p>
    <w:p w14:paraId="52A1E877" w14:textId="77777777" w:rsidR="00915E8A" w:rsidRDefault="00000000">
      <w:pPr>
        <w:pStyle w:val="ad"/>
        <w:numPr>
          <w:ilvl w:val="0"/>
          <w:numId w:val="1"/>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在坡面</w:t>
      </w:r>
      <w:r>
        <w:rPr>
          <w:rFonts w:ascii="Times New Roman" w:eastAsia="宋体" w:hAnsi="Times New Roman" w:cs="Times New Roman"/>
          <w:sz w:val="24"/>
          <w:szCs w:val="24"/>
        </w:rPr>
        <w:t>DEM</w:t>
      </w:r>
      <w:r>
        <w:rPr>
          <w:rFonts w:ascii="Times New Roman" w:eastAsia="宋体" w:hAnsi="Times New Roman" w:cs="Times New Roman"/>
          <w:sz w:val="24"/>
          <w:szCs w:val="24"/>
        </w:rPr>
        <w:t>分辨率不足的情况下运行模型。换言之，对于</w:t>
      </w:r>
      <w:proofErr w:type="gramStart"/>
      <w:r>
        <w:rPr>
          <w:rFonts w:ascii="Times New Roman" w:eastAsia="宋体" w:hAnsi="Times New Roman" w:cs="Times New Roman"/>
          <w:sz w:val="24"/>
          <w:szCs w:val="24"/>
        </w:rPr>
        <w:t>已径存在</w:t>
      </w:r>
      <w:proofErr w:type="gramEnd"/>
      <w:r>
        <w:rPr>
          <w:rFonts w:ascii="Times New Roman" w:eastAsia="宋体" w:hAnsi="Times New Roman" w:cs="Times New Roman"/>
          <w:sz w:val="24"/>
          <w:szCs w:val="24"/>
        </w:rPr>
        <w:t>人工梯田的坡面</w:t>
      </w:r>
      <w:r>
        <w:rPr>
          <w:rFonts w:ascii="Times New Roman" w:eastAsia="宋体" w:hAnsi="Times New Roman" w:cs="Times New Roman"/>
          <w:sz w:val="24"/>
          <w:szCs w:val="24"/>
        </w:rPr>
        <w:t>DEM</w:t>
      </w:r>
      <w:r>
        <w:rPr>
          <w:rFonts w:ascii="Times New Roman" w:eastAsia="宋体" w:hAnsi="Times New Roman" w:cs="Times New Roman"/>
          <w:sz w:val="24"/>
          <w:szCs w:val="24"/>
        </w:rPr>
        <w:t>而言，即使是当地</w:t>
      </w:r>
      <w:r>
        <w:rPr>
          <w:rFonts w:ascii="Times New Roman" w:eastAsia="宋体" w:hAnsi="Times New Roman" w:cs="Times New Roman"/>
          <w:sz w:val="24"/>
          <w:szCs w:val="24"/>
        </w:rPr>
        <w:t>1m~10m</w:t>
      </w:r>
      <w:r>
        <w:rPr>
          <w:rFonts w:ascii="Times New Roman" w:eastAsia="宋体" w:hAnsi="Times New Roman" w:cs="Times New Roman"/>
          <w:sz w:val="24"/>
          <w:szCs w:val="24"/>
        </w:rPr>
        <w:t>分辨率的</w:t>
      </w:r>
      <w:r>
        <w:rPr>
          <w:rFonts w:ascii="Times New Roman" w:eastAsia="宋体" w:hAnsi="Times New Roman" w:cs="Times New Roman"/>
          <w:sz w:val="24"/>
          <w:szCs w:val="24"/>
        </w:rPr>
        <w:t>DEM</w:t>
      </w:r>
      <w:r>
        <w:rPr>
          <w:rFonts w:ascii="Times New Roman" w:eastAsia="宋体" w:hAnsi="Times New Roman" w:cs="Times New Roman"/>
          <w:sz w:val="24"/>
          <w:szCs w:val="24"/>
        </w:rPr>
        <w:t>数据也很难辨识出梯田的存在，如图</w:t>
      </w:r>
      <w:r>
        <w:rPr>
          <w:rFonts w:ascii="Times New Roman" w:eastAsia="宋体" w:hAnsi="Times New Roman" w:cs="Times New Roman"/>
          <w:sz w:val="24"/>
          <w:szCs w:val="24"/>
        </w:rPr>
        <w:t>1-1</w:t>
      </w:r>
      <w:r>
        <w:rPr>
          <w:rFonts w:ascii="Times New Roman" w:eastAsia="宋体" w:hAnsi="Times New Roman" w:cs="Times New Roman"/>
          <w:sz w:val="24"/>
          <w:szCs w:val="24"/>
        </w:rPr>
        <w:t>所示的</w:t>
      </w:r>
      <w:r>
        <w:rPr>
          <w:rFonts w:ascii="Times New Roman" w:eastAsia="宋体" w:hAnsi="Times New Roman" w:cs="Times New Roman"/>
          <w:sz w:val="24"/>
          <w:szCs w:val="24"/>
        </w:rPr>
        <w:t>1m</w:t>
      </w:r>
      <w:r>
        <w:rPr>
          <w:rFonts w:ascii="Times New Roman" w:eastAsia="宋体" w:hAnsi="Times New Roman" w:cs="Times New Roman"/>
          <w:sz w:val="24"/>
          <w:szCs w:val="24"/>
        </w:rPr>
        <w:t>分辨率数据，能够看清梯田轮廓，但实际上梯田</w:t>
      </w:r>
      <w:proofErr w:type="gramStart"/>
      <w:r>
        <w:rPr>
          <w:rFonts w:ascii="Times New Roman" w:eastAsia="宋体" w:hAnsi="Times New Roman" w:cs="Times New Roman"/>
          <w:sz w:val="24"/>
          <w:szCs w:val="24"/>
        </w:rPr>
        <w:t>田面及其</w:t>
      </w:r>
      <w:proofErr w:type="gramEnd"/>
      <w:r>
        <w:rPr>
          <w:rFonts w:ascii="Times New Roman" w:eastAsia="宋体" w:hAnsi="Times New Roman" w:cs="Times New Roman"/>
          <w:sz w:val="24"/>
          <w:szCs w:val="24"/>
        </w:rPr>
        <w:t>边缘像元已变得模糊不清。只有亚米级（如厘米级）的</w:t>
      </w:r>
      <w:r>
        <w:rPr>
          <w:rFonts w:ascii="Times New Roman" w:eastAsia="宋体" w:hAnsi="Times New Roman" w:cs="Times New Roman"/>
          <w:sz w:val="24"/>
          <w:szCs w:val="24"/>
        </w:rPr>
        <w:t>DEM</w:t>
      </w:r>
      <w:r>
        <w:rPr>
          <w:rFonts w:ascii="Times New Roman" w:eastAsia="宋体" w:hAnsi="Times New Roman" w:cs="Times New Roman"/>
          <w:sz w:val="24"/>
          <w:szCs w:val="24"/>
        </w:rPr>
        <w:t>精度才能够支持研究需要。因此部分研究者转换思路，采用自主构建梯田</w:t>
      </w:r>
      <w:r>
        <w:rPr>
          <w:rFonts w:ascii="Times New Roman" w:eastAsia="宋体" w:hAnsi="Times New Roman" w:cs="Times New Roman"/>
          <w:sz w:val="24"/>
          <w:szCs w:val="24"/>
        </w:rPr>
        <w:t>DEM</w:t>
      </w:r>
      <w:r>
        <w:rPr>
          <w:rFonts w:ascii="Times New Roman" w:eastAsia="宋体" w:hAnsi="Times New Roman" w:cs="Times New Roman"/>
          <w:sz w:val="24"/>
          <w:szCs w:val="24"/>
        </w:rPr>
        <w:t>的方式进行研究，但模拟构建的梯田</w:t>
      </w:r>
      <w:r>
        <w:rPr>
          <w:rFonts w:ascii="Times New Roman" w:eastAsia="宋体" w:hAnsi="Times New Roman" w:cs="Times New Roman"/>
          <w:sz w:val="24"/>
          <w:szCs w:val="24"/>
        </w:rPr>
        <w:t>DEM</w:t>
      </w:r>
      <w:r>
        <w:rPr>
          <w:rFonts w:ascii="Times New Roman" w:eastAsia="宋体" w:hAnsi="Times New Roman" w:cs="Times New Roman"/>
          <w:sz w:val="24"/>
          <w:szCs w:val="24"/>
        </w:rPr>
        <w:t>又难免会与区域内实际梯田的建制有偏差，影响土壤侵蚀量的模拟结果。</w:t>
      </w:r>
    </w:p>
    <w:p w14:paraId="285FF2BA" w14:textId="77777777" w:rsidR="00915E8A" w:rsidRDefault="00053283">
      <w:pPr>
        <w:pStyle w:val="ad"/>
        <w:ind w:left="420" w:firstLineChars="0" w:firstLine="0"/>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4DE476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49pt">
            <v:imagedata r:id="rId18" o:title="1m分辨率DEM-近景"/>
          </v:shape>
        </w:pict>
      </w:r>
      <w:r>
        <w:rPr>
          <w:rFonts w:ascii="Times New Roman" w:eastAsia="宋体" w:hAnsi="Times New Roman" w:cs="Times New Roman"/>
          <w:sz w:val="24"/>
          <w:szCs w:val="24"/>
        </w:rPr>
        <w:pict w14:anchorId="32938CDD">
          <v:shape id="_x0000_i1026" type="#_x0000_t75" style="width:163.5pt;height:149.5pt">
            <v:imagedata r:id="rId19" o:title="1m分辨率DEM-近景2"/>
          </v:shape>
        </w:pict>
      </w:r>
    </w:p>
    <w:p w14:paraId="658D4403" w14:textId="77777777" w:rsidR="00915E8A" w:rsidRDefault="00000000">
      <w:pPr>
        <w:pStyle w:val="ad"/>
        <w:ind w:left="420" w:firstLineChars="0" w:firstLine="0"/>
        <w:jc w:val="center"/>
        <w:rPr>
          <w:rFonts w:ascii="Times New Roman" w:eastAsia="黑体" w:hAnsi="Times New Roman" w:cs="Times New Roman"/>
          <w:szCs w:val="24"/>
        </w:rPr>
      </w:pPr>
      <w:r>
        <w:rPr>
          <w:rFonts w:ascii="Times New Roman" w:eastAsia="黑体" w:hAnsi="Times New Roman" w:cs="Times New Roman"/>
          <w:szCs w:val="24"/>
        </w:rPr>
        <w:t>图</w:t>
      </w:r>
      <w:r>
        <w:rPr>
          <w:rFonts w:ascii="Times New Roman" w:eastAsia="黑体" w:hAnsi="Times New Roman" w:cs="Times New Roman"/>
          <w:szCs w:val="24"/>
        </w:rPr>
        <w:t>1-1 1m</w:t>
      </w:r>
      <w:r>
        <w:rPr>
          <w:rFonts w:ascii="Times New Roman" w:eastAsia="黑体" w:hAnsi="Times New Roman" w:cs="Times New Roman"/>
          <w:szCs w:val="24"/>
        </w:rPr>
        <w:t>分辨率的</w:t>
      </w:r>
      <w:r>
        <w:rPr>
          <w:rFonts w:ascii="Times New Roman" w:eastAsia="黑体" w:hAnsi="Times New Roman" w:cs="Times New Roman"/>
          <w:szCs w:val="24"/>
        </w:rPr>
        <w:t>DEM</w:t>
      </w:r>
      <w:r>
        <w:rPr>
          <w:rFonts w:ascii="Times New Roman" w:eastAsia="黑体" w:hAnsi="Times New Roman" w:cs="Times New Roman"/>
          <w:szCs w:val="24"/>
        </w:rPr>
        <w:t>数据</w:t>
      </w:r>
    </w:p>
    <w:p w14:paraId="77770A4B"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鉴于过往研究存在的问题，亟需提高基础</w:t>
      </w:r>
      <w:r>
        <w:rPr>
          <w:rFonts w:ascii="Times New Roman" w:eastAsia="宋体" w:hAnsi="Times New Roman" w:cs="Times New Roman"/>
          <w:sz w:val="24"/>
          <w:szCs w:val="24"/>
        </w:rPr>
        <w:t>DEM</w:t>
      </w:r>
      <w:r>
        <w:rPr>
          <w:rFonts w:ascii="Times New Roman" w:eastAsia="宋体" w:hAnsi="Times New Roman" w:cs="Times New Roman"/>
          <w:sz w:val="24"/>
          <w:szCs w:val="24"/>
        </w:rPr>
        <w:t>数据的质量，优化梯田构建前后因子的评价体系。所以，项目重点考虑梯田建设对坡度坡向因子的扰动，并以</w:t>
      </w:r>
      <w:proofErr w:type="gramStart"/>
      <w:r>
        <w:rPr>
          <w:rFonts w:ascii="Times New Roman" w:eastAsia="宋体" w:hAnsi="Times New Roman" w:cs="Times New Roman"/>
          <w:sz w:val="24"/>
          <w:szCs w:val="24"/>
        </w:rPr>
        <w:t>黄土高原窑家湾</w:t>
      </w:r>
      <w:proofErr w:type="gramEnd"/>
      <w:r>
        <w:rPr>
          <w:rFonts w:ascii="Times New Roman" w:eastAsia="宋体" w:hAnsi="Times New Roman" w:cs="Times New Roman"/>
          <w:sz w:val="24"/>
          <w:szCs w:val="24"/>
        </w:rPr>
        <w:t>地区倾斜摄影高精度点</w:t>
      </w:r>
      <w:proofErr w:type="gramStart"/>
      <w:r>
        <w:rPr>
          <w:rFonts w:ascii="Times New Roman" w:eastAsia="宋体" w:hAnsi="Times New Roman" w:cs="Times New Roman"/>
          <w:sz w:val="24"/>
          <w:szCs w:val="24"/>
        </w:rPr>
        <w:t>云数据</w:t>
      </w:r>
      <w:proofErr w:type="gramEnd"/>
      <w:r>
        <w:rPr>
          <w:rFonts w:ascii="Times New Roman" w:eastAsia="宋体" w:hAnsi="Times New Roman" w:cs="Times New Roman"/>
          <w:sz w:val="24"/>
          <w:szCs w:val="24"/>
        </w:rPr>
        <w:t>作为数据基础，这对提升土壤侵蚀变化量模拟的准确度和可信度都尤为重要。</w:t>
      </w:r>
    </w:p>
    <w:p w14:paraId="2CD2CBF8"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17" w:name="_Toc103005877"/>
      <w:bookmarkStart w:id="18" w:name="_Toc514677389"/>
      <w:r>
        <w:rPr>
          <w:rFonts w:ascii="Times New Roman" w:eastAsia="黑体" w:hAnsi="Times New Roman" w:cs="Times New Roman"/>
          <w:sz w:val="30"/>
          <w:szCs w:val="30"/>
        </w:rPr>
        <w:t xml:space="preserve">1.2 </w:t>
      </w:r>
      <w:r>
        <w:rPr>
          <w:rFonts w:ascii="Times New Roman" w:eastAsia="黑体" w:hAnsi="Times New Roman" w:cs="Times New Roman"/>
          <w:sz w:val="30"/>
          <w:szCs w:val="30"/>
        </w:rPr>
        <w:t>研究目的和意义</w:t>
      </w:r>
      <w:bookmarkEnd w:id="17"/>
      <w:bookmarkEnd w:id="18"/>
    </w:p>
    <w:p w14:paraId="2DE7B226"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本研究的目的是，以高分辨率坡面梯田</w:t>
      </w:r>
      <w:r>
        <w:rPr>
          <w:rFonts w:ascii="Times New Roman" w:eastAsia="宋体" w:hAnsi="Times New Roman" w:cs="Times New Roman"/>
          <w:sz w:val="24"/>
          <w:szCs w:val="24"/>
        </w:rPr>
        <w:t>DEM</w:t>
      </w:r>
      <w:r>
        <w:rPr>
          <w:rFonts w:ascii="Times New Roman" w:eastAsia="宋体" w:hAnsi="Times New Roman" w:cs="Times New Roman"/>
          <w:sz w:val="24"/>
          <w:szCs w:val="24"/>
        </w:rPr>
        <w:t>作为基础数据，还原出无梯田的原始坡面，比较计算两种</w:t>
      </w:r>
      <w:r>
        <w:rPr>
          <w:rFonts w:ascii="Times New Roman" w:eastAsia="宋体" w:hAnsi="Times New Roman" w:cs="Times New Roman" w:hint="eastAsia"/>
          <w:sz w:val="24"/>
          <w:szCs w:val="24"/>
        </w:rPr>
        <w:t>地形形态</w:t>
      </w:r>
      <w:r>
        <w:rPr>
          <w:rFonts w:ascii="Times New Roman" w:eastAsia="宋体" w:hAnsi="Times New Roman" w:cs="Times New Roman"/>
          <w:sz w:val="24"/>
          <w:szCs w:val="24"/>
        </w:rPr>
        <w:t>下坡度坡长因子的变化情况，并作为</w:t>
      </w:r>
      <w:r>
        <w:rPr>
          <w:rFonts w:ascii="Times New Roman" w:eastAsia="宋体" w:hAnsi="Times New Roman" w:cs="Times New Roman"/>
          <w:sz w:val="24"/>
          <w:szCs w:val="24"/>
        </w:rPr>
        <w:t>RUSLE</w:t>
      </w:r>
      <w:r>
        <w:rPr>
          <w:rFonts w:ascii="Times New Roman" w:eastAsia="宋体" w:hAnsi="Times New Roman" w:cs="Times New Roman"/>
          <w:sz w:val="24"/>
          <w:szCs w:val="24"/>
        </w:rPr>
        <w:t>模型的输入，进而定量化评估</w:t>
      </w:r>
      <w:r>
        <w:rPr>
          <w:rFonts w:ascii="Times New Roman" w:hAnsi="Times New Roman" w:cs="Times New Roman"/>
          <w:sz w:val="24"/>
          <w:szCs w:val="24"/>
        </w:rPr>
        <w:t>在控制土壤、植被、降雨等条件不变的情况下，</w:t>
      </w:r>
      <w:r>
        <w:rPr>
          <w:rFonts w:ascii="Times New Roman" w:eastAsia="宋体" w:hAnsi="Times New Roman" w:cs="Times New Roman"/>
          <w:sz w:val="24"/>
          <w:szCs w:val="24"/>
        </w:rPr>
        <w:t>梯田建设对于土壤侵蚀量改变发挥了怎样的作用。在此基础上，研究不同特征的梯田对于水土保持作用的强弱。</w:t>
      </w:r>
    </w:p>
    <w:p w14:paraId="2CAA3977"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梯田是利用调整微地形来改变土壤侵蚀量的</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_Ref101118482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[5]</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。本研究从梯田作为地形因子的角度出发，演算由此导致的土壤侵蚀模数变化，给未来土壤侵蚀定量化的评价提供了</w:t>
      </w:r>
      <w:proofErr w:type="gramStart"/>
      <w:r>
        <w:rPr>
          <w:rFonts w:ascii="Times New Roman" w:eastAsia="宋体" w:hAnsi="Times New Roman" w:cs="Times New Roman"/>
          <w:sz w:val="24"/>
          <w:szCs w:val="24"/>
        </w:rPr>
        <w:t>新关注</w:t>
      </w:r>
      <w:proofErr w:type="gramEnd"/>
      <w:r>
        <w:rPr>
          <w:rFonts w:ascii="Times New Roman" w:eastAsia="宋体" w:hAnsi="Times New Roman" w:cs="Times New Roman"/>
          <w:sz w:val="24"/>
          <w:szCs w:val="24"/>
        </w:rPr>
        <w:t>点，有益于从实际上完善土壤侵蚀计量方法。同时，以高精度密集点</w:t>
      </w:r>
      <w:proofErr w:type="gramStart"/>
      <w:r>
        <w:rPr>
          <w:rFonts w:ascii="Times New Roman" w:eastAsia="宋体" w:hAnsi="Times New Roman" w:cs="Times New Roman"/>
          <w:sz w:val="24"/>
          <w:szCs w:val="24"/>
        </w:rPr>
        <w:t>云直接</w:t>
      </w:r>
      <w:proofErr w:type="gramEnd"/>
      <w:r>
        <w:rPr>
          <w:rFonts w:ascii="Times New Roman" w:eastAsia="宋体" w:hAnsi="Times New Roman" w:cs="Times New Roman"/>
          <w:sz w:val="24"/>
          <w:szCs w:val="24"/>
        </w:rPr>
        <w:t>生成含梯田</w:t>
      </w:r>
      <w:r>
        <w:rPr>
          <w:rFonts w:ascii="Times New Roman" w:eastAsia="宋体" w:hAnsi="Times New Roman" w:cs="Times New Roman"/>
          <w:sz w:val="24"/>
          <w:szCs w:val="24"/>
        </w:rPr>
        <w:t>DEM</w:t>
      </w:r>
      <w:r>
        <w:rPr>
          <w:rFonts w:ascii="Times New Roman" w:eastAsia="宋体" w:hAnsi="Times New Roman" w:cs="Times New Roman"/>
          <w:sz w:val="24"/>
          <w:szCs w:val="24"/>
        </w:rPr>
        <w:t>的思路，能够有效避免计算机构建梯田</w:t>
      </w:r>
      <w:r>
        <w:rPr>
          <w:rFonts w:ascii="Times New Roman" w:eastAsia="宋体" w:hAnsi="Times New Roman" w:cs="Times New Roman"/>
          <w:sz w:val="24"/>
          <w:szCs w:val="24"/>
        </w:rPr>
        <w:t>DEM</w:t>
      </w:r>
      <w:r>
        <w:rPr>
          <w:rFonts w:ascii="Times New Roman" w:eastAsia="宋体" w:hAnsi="Times New Roman" w:cs="Times New Roman"/>
          <w:sz w:val="24"/>
          <w:szCs w:val="24"/>
        </w:rPr>
        <w:t>与实际梯田的误差，更符合地区实际，也对有关于微地形变化作用于土壤侵蚀量改变影响的研究提出了更高的基础数据精度要求。</w:t>
      </w:r>
    </w:p>
    <w:p w14:paraId="196B6605" w14:textId="77777777" w:rsidR="00915E8A" w:rsidRDefault="00000000">
      <w:pPr>
        <w:keepNext/>
        <w:keepLines/>
        <w:spacing w:beforeLines="50" w:before="156" w:afterLines="50" w:after="156"/>
        <w:jc w:val="left"/>
        <w:outlineLvl w:val="1"/>
        <w:rPr>
          <w:rFonts w:ascii="Times New Roman" w:eastAsia="黑体" w:hAnsi="Times New Roman" w:cs="Times New Roman"/>
          <w:sz w:val="28"/>
          <w:szCs w:val="28"/>
        </w:rPr>
      </w:pPr>
      <w:bookmarkStart w:id="19" w:name="_Toc514677390"/>
      <w:bookmarkStart w:id="20" w:name="_Toc103005878"/>
      <w:r>
        <w:rPr>
          <w:rFonts w:ascii="Times New Roman" w:eastAsia="黑体" w:hAnsi="Times New Roman" w:cs="Times New Roman"/>
          <w:sz w:val="30"/>
          <w:szCs w:val="30"/>
        </w:rPr>
        <w:t xml:space="preserve">1.3 </w:t>
      </w:r>
      <w:r>
        <w:rPr>
          <w:rFonts w:ascii="Times New Roman" w:eastAsia="黑体" w:hAnsi="Times New Roman" w:cs="Times New Roman"/>
          <w:sz w:val="30"/>
          <w:szCs w:val="30"/>
        </w:rPr>
        <w:t>国内外研究现状</w:t>
      </w:r>
      <w:bookmarkEnd w:id="19"/>
      <w:bookmarkEnd w:id="20"/>
    </w:p>
    <w:p w14:paraId="483594D9"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1" w:name="_Toc514677391"/>
      <w:bookmarkStart w:id="22" w:name="_Toc103005879"/>
      <w:r>
        <w:rPr>
          <w:rFonts w:ascii="Times New Roman" w:eastAsia="黑体" w:hAnsi="Times New Roman" w:cs="Times New Roman"/>
          <w:sz w:val="28"/>
          <w:szCs w:val="28"/>
        </w:rPr>
        <w:t xml:space="preserve">1.3.1 </w:t>
      </w:r>
      <w:bookmarkEnd w:id="21"/>
      <w:r>
        <w:rPr>
          <w:rFonts w:ascii="Times New Roman" w:eastAsia="黑体" w:hAnsi="Times New Roman" w:cs="Times New Roman"/>
          <w:sz w:val="28"/>
          <w:szCs w:val="28"/>
        </w:rPr>
        <w:t>土壤侵蚀模拟模型</w:t>
      </w:r>
      <w:bookmarkEnd w:id="22"/>
    </w:p>
    <w:p w14:paraId="4A9C2A2A"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讨论定量化评价土壤侵蚀强度的模型，常见的土壤侵蚀模型有</w:t>
      </w:r>
      <w:r>
        <w:rPr>
          <w:rFonts w:ascii="Times New Roman" w:eastAsia="宋体" w:hAnsi="Times New Roman" w:cs="Times New Roman"/>
          <w:sz w:val="24"/>
          <w:szCs w:val="24"/>
        </w:rPr>
        <w:t>USLE</w:t>
      </w:r>
      <w:r>
        <w:rPr>
          <w:rFonts w:ascii="Times New Roman" w:eastAsia="宋体" w:hAnsi="Times New Roman" w:cs="Times New Roman"/>
          <w:sz w:val="24"/>
          <w:szCs w:val="24"/>
        </w:rPr>
        <w:t>、</w:t>
      </w:r>
      <w:r>
        <w:rPr>
          <w:rFonts w:ascii="Times New Roman" w:eastAsia="宋体" w:hAnsi="Times New Roman" w:cs="Times New Roman"/>
          <w:sz w:val="24"/>
          <w:szCs w:val="24"/>
        </w:rPr>
        <w:t>RUSLE</w:t>
      </w:r>
      <w:r>
        <w:rPr>
          <w:rFonts w:ascii="Times New Roman" w:eastAsia="宋体" w:hAnsi="Times New Roman" w:cs="Times New Roman"/>
          <w:sz w:val="24"/>
          <w:szCs w:val="24"/>
        </w:rPr>
        <w:t>和</w:t>
      </w:r>
      <w:r>
        <w:rPr>
          <w:rFonts w:ascii="Times New Roman" w:eastAsia="宋体" w:hAnsi="Times New Roman" w:cs="Times New Roman"/>
          <w:sz w:val="24"/>
          <w:szCs w:val="24"/>
        </w:rPr>
        <w:t>CSLE</w:t>
      </w:r>
      <w:r>
        <w:rPr>
          <w:rFonts w:ascii="Times New Roman" w:eastAsia="宋体" w:hAnsi="Times New Roman" w:cs="Times New Roman"/>
          <w:sz w:val="24"/>
          <w:szCs w:val="24"/>
        </w:rPr>
        <w:t>。目前国内外学者对于土壤流失量的区域性研究或基于土壤流失进行的其他生态指标评估，大都利用修订的通用土壤流失方程（</w:t>
      </w:r>
      <w:r>
        <w:rPr>
          <w:rFonts w:ascii="Times New Roman" w:eastAsia="宋体" w:hAnsi="Times New Roman" w:cs="Times New Roman"/>
          <w:sz w:val="24"/>
          <w:szCs w:val="24"/>
        </w:rPr>
        <w:t>RUSLE</w:t>
      </w:r>
      <w:r>
        <w:rPr>
          <w:rFonts w:ascii="Times New Roman" w:eastAsia="宋体" w:hAnsi="Times New Roman" w:cs="Times New Roman"/>
          <w:sz w:val="24"/>
          <w:szCs w:val="24"/>
        </w:rPr>
        <w:t>）进行。国外研究者对模型原理机制的研究较为深入。他们利用</w:t>
      </w:r>
      <w:r>
        <w:rPr>
          <w:rFonts w:ascii="Times New Roman" w:eastAsia="宋体" w:hAnsi="Times New Roman" w:cs="Times New Roman"/>
          <w:sz w:val="24"/>
          <w:szCs w:val="24"/>
        </w:rPr>
        <w:t>USLE</w:t>
      </w:r>
      <w:r>
        <w:rPr>
          <w:rFonts w:ascii="Times New Roman" w:eastAsia="宋体" w:hAnsi="Times New Roman" w:cs="Times New Roman"/>
          <w:sz w:val="24"/>
          <w:szCs w:val="24"/>
        </w:rPr>
        <w:t>模型进行建设过程模拟，并基于现实环境描述要求对</w:t>
      </w:r>
      <w:r>
        <w:rPr>
          <w:rFonts w:ascii="Times New Roman" w:eastAsia="宋体" w:hAnsi="Times New Roman" w:cs="Times New Roman"/>
          <w:sz w:val="24"/>
          <w:szCs w:val="24"/>
        </w:rPr>
        <w:t>RUSLE</w:t>
      </w:r>
      <w:r>
        <w:rPr>
          <w:rFonts w:ascii="Times New Roman" w:eastAsia="宋体" w:hAnsi="Times New Roman" w:cs="Times New Roman"/>
          <w:sz w:val="24"/>
          <w:szCs w:val="24"/>
        </w:rPr>
        <w:t>进行改进和同其他现有模型产生关联。如</w:t>
      </w:r>
      <w:r>
        <w:rPr>
          <w:rFonts w:ascii="Times New Roman" w:eastAsia="宋体" w:hAnsi="Times New Roman" w:cs="Times New Roman"/>
          <w:sz w:val="24"/>
          <w:szCs w:val="24"/>
        </w:rPr>
        <w:t>Manuel López-Vicente</w:t>
      </w:r>
      <w:r>
        <w:rPr>
          <w:rFonts w:ascii="Times New Roman" w:eastAsia="宋体" w:hAnsi="Times New Roman" w:cs="Times New Roman"/>
          <w:sz w:val="24"/>
          <w:szCs w:val="24"/>
        </w:rPr>
        <w:t>等将</w:t>
      </w:r>
      <w:r>
        <w:rPr>
          <w:rFonts w:ascii="Times New Roman" w:eastAsia="宋体" w:hAnsi="Times New Roman" w:cs="Times New Roman"/>
          <w:sz w:val="24"/>
          <w:szCs w:val="24"/>
        </w:rPr>
        <w:t>RUSLE</w:t>
      </w:r>
      <w:r>
        <w:rPr>
          <w:rFonts w:ascii="Times New Roman" w:eastAsia="宋体" w:hAnsi="Times New Roman" w:cs="Times New Roman"/>
          <w:sz w:val="24"/>
          <w:szCs w:val="24"/>
        </w:rPr>
        <w:t>和</w:t>
      </w:r>
      <w:r>
        <w:rPr>
          <w:rFonts w:ascii="Times New Roman" w:eastAsia="宋体" w:hAnsi="Times New Roman" w:cs="Times New Roman"/>
          <w:sz w:val="24"/>
          <w:szCs w:val="24"/>
        </w:rPr>
        <w:t>SDR</w:t>
      </w:r>
      <w:r>
        <w:rPr>
          <w:rFonts w:ascii="Times New Roman" w:eastAsia="宋体" w:hAnsi="Times New Roman" w:cs="Times New Roman"/>
          <w:sz w:val="24"/>
          <w:szCs w:val="24"/>
        </w:rPr>
        <w:t>模型组合形成土壤侵蚀和沉积物输送的经验模型（</w:t>
      </w:r>
      <w:r>
        <w:rPr>
          <w:rFonts w:ascii="Times New Roman" w:eastAsia="宋体" w:hAnsi="Times New Roman" w:cs="Times New Roman"/>
          <w:sz w:val="24"/>
          <w:szCs w:val="24"/>
        </w:rPr>
        <w:t>SEDD</w:t>
      </w:r>
      <w:r>
        <w:rPr>
          <w:rFonts w:ascii="Times New Roman" w:eastAsia="宋体" w:hAnsi="Times New Roman" w:cs="Times New Roman"/>
          <w:sz w:val="24"/>
          <w:szCs w:val="24"/>
        </w:rPr>
        <w:t>）以模拟中型集水区的土壤流失量和沉积物输送比。同时考察了相异研究尺度下土壤侵蚀模数与沉积量的关联性；</w:t>
      </w:r>
      <w:r>
        <w:rPr>
          <w:rFonts w:ascii="Times New Roman" w:eastAsia="宋体" w:hAnsi="Times New Roman" w:cs="Times New Roman"/>
          <w:sz w:val="24"/>
          <w:szCs w:val="24"/>
        </w:rPr>
        <w:t>S.K. Jain</w:t>
      </w:r>
      <w:r>
        <w:rPr>
          <w:rFonts w:ascii="Times New Roman" w:eastAsia="宋体" w:hAnsi="Times New Roman" w:cs="Times New Roman"/>
          <w:sz w:val="24"/>
          <w:szCs w:val="24"/>
        </w:rPr>
        <w:t>等在水资源系统规划与管理一书中提及通用土壤流失方程的表达，并警告虽然</w:t>
      </w:r>
      <w:r>
        <w:rPr>
          <w:rFonts w:ascii="Times New Roman" w:eastAsia="宋体" w:hAnsi="Times New Roman" w:cs="Times New Roman"/>
          <w:sz w:val="24"/>
          <w:szCs w:val="24"/>
        </w:rPr>
        <w:t>RUSLE</w:t>
      </w:r>
      <w:r>
        <w:rPr>
          <w:rFonts w:ascii="Times New Roman" w:eastAsia="宋体" w:hAnsi="Times New Roman" w:cs="Times New Roman"/>
          <w:sz w:val="24"/>
          <w:szCs w:val="24"/>
        </w:rPr>
        <w:t>或</w:t>
      </w:r>
      <w:r>
        <w:rPr>
          <w:rFonts w:ascii="Times New Roman" w:eastAsia="宋体" w:hAnsi="Times New Roman" w:cs="Times New Roman"/>
          <w:sz w:val="24"/>
          <w:szCs w:val="24"/>
        </w:rPr>
        <w:t>USLE</w:t>
      </w:r>
      <w:r>
        <w:rPr>
          <w:rFonts w:ascii="Times New Roman" w:eastAsia="宋体" w:hAnsi="Times New Roman" w:cs="Times New Roman"/>
          <w:sz w:val="24"/>
          <w:szCs w:val="24"/>
        </w:rPr>
        <w:t>可以适用于大小不一的集水区，但应谨慎考虑模型参数适用的区域地理环境</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_Ref101118491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[6]</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。当然，国外学者也不乏对模型应用的研究。如</w:t>
      </w:r>
      <w:r>
        <w:rPr>
          <w:rFonts w:ascii="Times New Roman" w:eastAsia="宋体" w:hAnsi="Times New Roman" w:cs="Times New Roman"/>
          <w:sz w:val="24"/>
          <w:szCs w:val="24"/>
        </w:rPr>
        <w:t>Karishma Sarma</w:t>
      </w:r>
      <w:r>
        <w:rPr>
          <w:rFonts w:ascii="Times New Roman" w:eastAsia="宋体" w:hAnsi="Times New Roman" w:cs="Times New Roman"/>
          <w:sz w:val="24"/>
          <w:szCs w:val="24"/>
        </w:rPr>
        <w:t>，</w:t>
      </w:r>
      <w:r>
        <w:rPr>
          <w:rFonts w:ascii="Times New Roman" w:eastAsia="宋体" w:hAnsi="Times New Roman" w:cs="Times New Roman"/>
          <w:sz w:val="24"/>
          <w:szCs w:val="24"/>
        </w:rPr>
        <w:t>Parag Jyoti Dutta</w:t>
      </w:r>
      <w:r>
        <w:rPr>
          <w:rFonts w:ascii="Times New Roman" w:eastAsia="宋体" w:hAnsi="Times New Roman" w:cs="Times New Roman"/>
          <w:sz w:val="24"/>
          <w:szCs w:val="24"/>
        </w:rPr>
        <w:t>基于</w:t>
      </w:r>
      <w:r>
        <w:rPr>
          <w:rFonts w:ascii="Times New Roman" w:eastAsia="宋体" w:hAnsi="Times New Roman" w:cs="Times New Roman"/>
          <w:sz w:val="24"/>
          <w:szCs w:val="24"/>
        </w:rPr>
        <w:t>RUSLE</w:t>
      </w:r>
      <w:r>
        <w:rPr>
          <w:rFonts w:ascii="Times New Roman" w:eastAsia="宋体" w:hAnsi="Times New Roman" w:cs="Times New Roman"/>
          <w:sz w:val="24"/>
          <w:szCs w:val="24"/>
        </w:rPr>
        <w:t>模型进行印度东北部</w:t>
      </w:r>
      <w:proofErr w:type="spellStart"/>
      <w:r>
        <w:rPr>
          <w:rFonts w:ascii="Times New Roman" w:eastAsia="宋体" w:hAnsi="Times New Roman" w:cs="Times New Roman"/>
          <w:sz w:val="24"/>
          <w:szCs w:val="24"/>
        </w:rPr>
        <w:t>Palasbari</w:t>
      </w:r>
      <w:proofErr w:type="spellEnd"/>
      <w:r>
        <w:rPr>
          <w:rFonts w:ascii="Times New Roman" w:eastAsia="宋体" w:hAnsi="Times New Roman" w:cs="Times New Roman"/>
          <w:sz w:val="24"/>
          <w:szCs w:val="24"/>
        </w:rPr>
        <w:t>地区的土壤侵蚀情况模拟</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REF _Ref101118503 \r \h </w:instrText>
      </w:r>
      <w:r>
        <w:rPr>
          <w:rFonts w:ascii="Times New Roman" w:eastAsia="宋体" w:hAnsi="Times New Roman" w:cs="Times New Roman"/>
          <w:sz w:val="24"/>
          <w:szCs w:val="24"/>
        </w:rPr>
      </w:r>
      <w:r>
        <w:rPr>
          <w:rFonts w:ascii="Times New Roman" w:eastAsia="宋体" w:hAnsi="Times New Roman" w:cs="Times New Roman"/>
          <w:sz w:val="24"/>
          <w:szCs w:val="24"/>
        </w:rPr>
        <w:fldChar w:fldCharType="separate"/>
      </w:r>
      <w:r>
        <w:rPr>
          <w:rFonts w:ascii="Times New Roman" w:eastAsia="宋体" w:hAnsi="Times New Roman" w:cs="Times New Roman"/>
          <w:sz w:val="24"/>
          <w:szCs w:val="24"/>
          <w:vertAlign w:val="superscript"/>
        </w:rPr>
        <w:t>[7]</w: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t>。</w:t>
      </w:r>
    </w:p>
    <w:p w14:paraId="640A6539"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3" w:name="_Toc103005880"/>
      <w:r>
        <w:rPr>
          <w:rFonts w:ascii="Times New Roman" w:eastAsia="黑体" w:hAnsi="Times New Roman" w:cs="Times New Roman"/>
          <w:sz w:val="28"/>
          <w:szCs w:val="28"/>
        </w:rPr>
        <w:t xml:space="preserve">1.3.2 </w:t>
      </w:r>
      <w:r>
        <w:rPr>
          <w:rFonts w:ascii="Times New Roman" w:eastAsia="黑体" w:hAnsi="Times New Roman" w:cs="Times New Roman"/>
          <w:sz w:val="28"/>
          <w:szCs w:val="28"/>
        </w:rPr>
        <w:t>梯田</w:t>
      </w:r>
      <w:r>
        <w:rPr>
          <w:rFonts w:ascii="Times New Roman" w:eastAsia="黑体" w:hAnsi="Times New Roman" w:cs="Times New Roman"/>
          <w:sz w:val="28"/>
          <w:szCs w:val="28"/>
        </w:rPr>
        <w:t>DEM</w:t>
      </w:r>
      <w:r>
        <w:rPr>
          <w:rFonts w:ascii="Times New Roman" w:eastAsia="黑体" w:hAnsi="Times New Roman" w:cs="Times New Roman"/>
          <w:sz w:val="28"/>
          <w:szCs w:val="28"/>
        </w:rPr>
        <w:t>的模拟构建方法</w:t>
      </w:r>
      <w:bookmarkEnd w:id="23"/>
    </w:p>
    <w:p w14:paraId="7DDA1EFC"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坡面梯田的建设，便是通过改变坡面的地形形态因子来降低降水或其他侵蚀类型对坡面水土的侵蚀作用</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_Ref101118482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[5]</w:t>
      </w:r>
      <w:r>
        <w:rPr>
          <w:rFonts w:ascii="Times New Roman" w:hAnsi="Times New Roman" w:cs="Times New Roman"/>
          <w:sz w:val="24"/>
          <w:szCs w:val="24"/>
        </w:rPr>
        <w:fldChar w:fldCharType="end"/>
      </w:r>
      <w:r>
        <w:rPr>
          <w:rFonts w:ascii="Times New Roman" w:hAnsi="Times New Roman" w:cs="Times New Roman"/>
          <w:sz w:val="24"/>
          <w:szCs w:val="24"/>
        </w:rPr>
        <w:t>。目前坡地</w:t>
      </w:r>
      <w:r>
        <w:rPr>
          <w:rFonts w:ascii="Times New Roman" w:hAnsi="Times New Roman" w:cs="Times New Roman"/>
          <w:sz w:val="24"/>
          <w:szCs w:val="24"/>
        </w:rPr>
        <w:t>DEM</w:t>
      </w:r>
      <w:r>
        <w:rPr>
          <w:rFonts w:ascii="Times New Roman" w:hAnsi="Times New Roman" w:cs="Times New Roman"/>
          <w:sz w:val="24"/>
          <w:szCs w:val="24"/>
        </w:rPr>
        <w:t>数据中梯田的模拟方法存在两种技术路径。其一，是开发参数方法、格网模型结合</w:t>
      </w:r>
      <w:r>
        <w:rPr>
          <w:rFonts w:ascii="Times New Roman" w:hAnsi="Times New Roman" w:cs="Times New Roman"/>
          <w:sz w:val="24"/>
          <w:szCs w:val="24"/>
        </w:rPr>
        <w:t>GIS</w:t>
      </w:r>
      <w:r>
        <w:rPr>
          <w:rFonts w:ascii="Times New Roman" w:hAnsi="Times New Roman" w:cs="Times New Roman"/>
          <w:sz w:val="24"/>
          <w:szCs w:val="24"/>
        </w:rPr>
        <w:t>软件构造梯田</w:t>
      </w:r>
      <w:r>
        <w:rPr>
          <w:rFonts w:ascii="Times New Roman" w:hAnsi="Times New Roman" w:cs="Times New Roman"/>
          <w:sz w:val="24"/>
          <w:szCs w:val="24"/>
        </w:rPr>
        <w:t>DEM</w:t>
      </w:r>
      <w:r>
        <w:rPr>
          <w:rFonts w:ascii="Times New Roman" w:hAnsi="Times New Roman" w:cs="Times New Roman"/>
          <w:sz w:val="24"/>
          <w:szCs w:val="24"/>
        </w:rPr>
        <w:t>。</w:t>
      </w:r>
      <w:proofErr w:type="gramStart"/>
      <w:r>
        <w:rPr>
          <w:rFonts w:ascii="Times New Roman" w:hAnsi="Times New Roman" w:cs="Times New Roman"/>
          <w:sz w:val="24"/>
          <w:szCs w:val="24"/>
        </w:rPr>
        <w:t>祝士杰</w:t>
      </w:r>
      <w:proofErr w:type="gramEnd"/>
      <w:r>
        <w:rPr>
          <w:rFonts w:ascii="Times New Roman" w:hAnsi="Times New Roman" w:cs="Times New Roman"/>
          <w:sz w:val="24"/>
          <w:szCs w:val="24"/>
        </w:rPr>
        <w:t>，汤国安等</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_Ref101118514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[8]</w:t>
      </w:r>
      <w:r>
        <w:rPr>
          <w:rFonts w:ascii="Times New Roman" w:hAnsi="Times New Roman" w:cs="Times New Roman"/>
          <w:sz w:val="24"/>
          <w:szCs w:val="24"/>
        </w:rPr>
        <w:fldChar w:fldCharType="end"/>
      </w:r>
      <w:r>
        <w:rPr>
          <w:rFonts w:ascii="Times New Roman" w:hAnsi="Times New Roman" w:cs="Times New Roman"/>
          <w:sz w:val="24"/>
          <w:szCs w:val="24"/>
        </w:rPr>
        <w:t>通过提取梯田田坎及相应</w:t>
      </w:r>
      <w:proofErr w:type="gramStart"/>
      <w:r>
        <w:rPr>
          <w:rFonts w:ascii="Times New Roman" w:hAnsi="Times New Roman" w:cs="Times New Roman"/>
          <w:sz w:val="24"/>
          <w:szCs w:val="24"/>
        </w:rPr>
        <w:t>约束线实现</w:t>
      </w:r>
      <w:proofErr w:type="gramEnd"/>
      <w:r>
        <w:rPr>
          <w:rFonts w:ascii="Times New Roman" w:hAnsi="Times New Roman" w:cs="Times New Roman"/>
          <w:sz w:val="24"/>
          <w:szCs w:val="24"/>
        </w:rPr>
        <w:t>梯田的快速构建，并提出依据《基本农田设计规范》得到梯田边坡及田面的系列参量，运用参数构建法构造梯田；赵卫东</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_Ref101118517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[9]</w:t>
      </w:r>
      <w:r>
        <w:rPr>
          <w:rFonts w:ascii="Times New Roman" w:hAnsi="Times New Roman" w:cs="Times New Roman"/>
          <w:sz w:val="24"/>
          <w:szCs w:val="24"/>
        </w:rPr>
        <w:fldChar w:fldCharType="end"/>
      </w:r>
      <w:r>
        <w:rPr>
          <w:rFonts w:ascii="Times New Roman" w:hAnsi="Times New Roman" w:cs="Times New Roman"/>
          <w:sz w:val="24"/>
          <w:szCs w:val="24"/>
        </w:rPr>
        <w:t>提出能够表达梯田地形的混合网格模型</w:t>
      </w:r>
      <w:r>
        <w:rPr>
          <w:rFonts w:ascii="Times New Roman" w:hAnsi="Times New Roman" w:cs="Times New Roman"/>
          <w:sz w:val="24"/>
          <w:szCs w:val="24"/>
        </w:rPr>
        <w:t>GRID-TIN</w:t>
      </w:r>
      <w:r>
        <w:rPr>
          <w:rFonts w:ascii="Times New Roman" w:hAnsi="Times New Roman" w:cs="Times New Roman"/>
          <w:sz w:val="24"/>
          <w:szCs w:val="24"/>
        </w:rPr>
        <w:t>。其二，基</w:t>
      </w:r>
      <w:r>
        <w:rPr>
          <w:rFonts w:ascii="Times New Roman" w:hAnsi="Times New Roman" w:cs="Times New Roman"/>
          <w:sz w:val="24"/>
          <w:szCs w:val="24"/>
        </w:rPr>
        <w:lastRenderedPageBreak/>
        <w:t>于遥感影像等航</w:t>
      </w:r>
      <w:proofErr w:type="gramStart"/>
      <w:r>
        <w:rPr>
          <w:rFonts w:ascii="Times New Roman" w:hAnsi="Times New Roman" w:cs="Times New Roman"/>
          <w:sz w:val="24"/>
          <w:szCs w:val="24"/>
        </w:rPr>
        <w:t>摄真实</w:t>
      </w:r>
      <w:proofErr w:type="gramEnd"/>
      <w:r>
        <w:rPr>
          <w:rFonts w:ascii="Times New Roman" w:hAnsi="Times New Roman" w:cs="Times New Roman"/>
          <w:sz w:val="24"/>
          <w:szCs w:val="24"/>
        </w:rPr>
        <w:t>地表对水平梯田进行特征提取与建模。王翊人等</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_Ref101118521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[10]</w:t>
      </w:r>
      <w:r>
        <w:rPr>
          <w:rFonts w:ascii="Times New Roman" w:hAnsi="Times New Roman" w:cs="Times New Roman"/>
          <w:sz w:val="24"/>
          <w:szCs w:val="24"/>
        </w:rPr>
        <w:fldChar w:fldCharType="end"/>
      </w:r>
      <w:r>
        <w:rPr>
          <w:rFonts w:ascii="Times New Roman" w:hAnsi="Times New Roman" w:cs="Times New Roman"/>
          <w:sz w:val="24"/>
          <w:szCs w:val="24"/>
        </w:rPr>
        <w:t>获取</w:t>
      </w:r>
      <w:proofErr w:type="gramStart"/>
      <w:r>
        <w:rPr>
          <w:rFonts w:ascii="Times New Roman" w:hAnsi="Times New Roman" w:cs="Times New Roman"/>
          <w:sz w:val="24"/>
          <w:szCs w:val="24"/>
        </w:rPr>
        <w:t>航摄影</w:t>
      </w:r>
      <w:proofErr w:type="gramEnd"/>
      <w:r>
        <w:rPr>
          <w:rFonts w:ascii="Times New Roman" w:hAnsi="Times New Roman" w:cs="Times New Roman"/>
          <w:sz w:val="24"/>
          <w:szCs w:val="24"/>
        </w:rPr>
        <w:t>像中真实田坎特征线，用坡面梯田构建法对特征进行模拟；</w:t>
      </w:r>
      <w:proofErr w:type="gramStart"/>
      <w:r>
        <w:rPr>
          <w:rFonts w:ascii="Times New Roman" w:hAnsi="Times New Roman" w:cs="Times New Roman"/>
          <w:sz w:val="24"/>
          <w:szCs w:val="24"/>
        </w:rPr>
        <w:t>杨蕾</w:t>
      </w:r>
      <w:proofErr w:type="gramEnd"/>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_Ref101118525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[11]</w:t>
      </w:r>
      <w:r>
        <w:rPr>
          <w:rFonts w:ascii="Times New Roman" w:hAnsi="Times New Roman" w:cs="Times New Roman"/>
          <w:sz w:val="24"/>
          <w:szCs w:val="24"/>
        </w:rPr>
        <w:fldChar w:fldCharType="end"/>
      </w:r>
      <w:r>
        <w:rPr>
          <w:rFonts w:ascii="Times New Roman" w:hAnsi="Times New Roman" w:cs="Times New Roman"/>
          <w:sz w:val="24"/>
          <w:szCs w:val="24"/>
        </w:rPr>
        <w:t>通过对梯田区域的遥感影像进行目视解译，对田坎高程赋值，实现水平梯田的三维建模。</w:t>
      </w:r>
    </w:p>
    <w:p w14:paraId="33E39D3D"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4" w:name="_Toc103005881"/>
      <w:r>
        <w:rPr>
          <w:rFonts w:ascii="Times New Roman" w:eastAsia="黑体" w:hAnsi="Times New Roman" w:cs="Times New Roman"/>
          <w:sz w:val="28"/>
          <w:szCs w:val="28"/>
        </w:rPr>
        <w:t xml:space="preserve">1.3.3 </w:t>
      </w:r>
      <w:r>
        <w:rPr>
          <w:rFonts w:ascii="Times New Roman" w:eastAsia="黑体" w:hAnsi="Times New Roman" w:cs="Times New Roman"/>
          <w:sz w:val="28"/>
          <w:szCs w:val="28"/>
        </w:rPr>
        <w:t>梯田建设对土壤侵蚀量变化的影响</w:t>
      </w:r>
      <w:bookmarkEnd w:id="24"/>
      <w:r>
        <w:rPr>
          <w:rFonts w:ascii="Times New Roman" w:eastAsia="黑体" w:hAnsi="Times New Roman" w:cs="Times New Roman"/>
          <w:sz w:val="28"/>
          <w:szCs w:val="28"/>
        </w:rPr>
        <w:t xml:space="preserve"> </w:t>
      </w:r>
    </w:p>
    <w:p w14:paraId="3E13F205"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确定了模拟模型，便进入项目研究的核心问题，即坡面地形特征对土壤侵蚀影响深刻。从土壤侵蚀的驱动营力看，地形地势是支持土壤剥离和水土运移过程的关键环节。张</w:t>
      </w:r>
      <w:proofErr w:type="gramStart"/>
      <w:r>
        <w:rPr>
          <w:rFonts w:ascii="Times New Roman" w:hAnsi="Times New Roman" w:cs="Times New Roman"/>
          <w:sz w:val="24"/>
          <w:szCs w:val="24"/>
        </w:rPr>
        <w:t>光辉等</w:t>
      </w:r>
      <w:proofErr w:type="gramEnd"/>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_Ref101118531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[12]</w:t>
      </w:r>
      <w:r>
        <w:rPr>
          <w:rFonts w:ascii="Times New Roman" w:hAnsi="Times New Roman" w:cs="Times New Roman"/>
          <w:sz w:val="24"/>
          <w:szCs w:val="24"/>
        </w:rPr>
        <w:fldChar w:fldCharType="end"/>
      </w:r>
      <w:r>
        <w:rPr>
          <w:rFonts w:ascii="Times New Roman" w:hAnsi="Times New Roman" w:cs="Times New Roman"/>
          <w:sz w:val="24"/>
          <w:szCs w:val="24"/>
        </w:rPr>
        <w:t>研究土壤侵蚀的坡面空间异质性，发现坡地的侵蚀受雨强、坡度和坡长因子影响较大，当坡度较陡且坡度变化在</w:t>
      </w:r>
      <w:r>
        <w:rPr>
          <w:rFonts w:ascii="Times New Roman" w:hAnsi="Times New Roman" w:cs="Times New Roman"/>
          <w:sz w:val="24"/>
          <w:szCs w:val="24"/>
        </w:rPr>
        <w:t>7°~12°</w:t>
      </w:r>
      <w:r>
        <w:rPr>
          <w:rFonts w:ascii="Times New Roman" w:hAnsi="Times New Roman" w:cs="Times New Roman"/>
          <w:sz w:val="24"/>
          <w:szCs w:val="24"/>
        </w:rPr>
        <w:t>时坡面的中部和下部将受到强烈的侵蚀，即使在缓坡中，多营力复合</w:t>
      </w:r>
      <w:proofErr w:type="gramStart"/>
      <w:r>
        <w:rPr>
          <w:rFonts w:ascii="Times New Roman" w:hAnsi="Times New Roman" w:cs="Times New Roman"/>
          <w:sz w:val="24"/>
          <w:szCs w:val="24"/>
        </w:rPr>
        <w:t>的缓长坡</w:t>
      </w:r>
      <w:proofErr w:type="gramEnd"/>
      <w:r>
        <w:rPr>
          <w:rFonts w:ascii="Times New Roman" w:hAnsi="Times New Roman" w:cs="Times New Roman"/>
          <w:sz w:val="24"/>
          <w:szCs w:val="24"/>
        </w:rPr>
        <w:t>也成为表土侵蚀的独特环境。张新艳等</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_Ref101118536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[13]</w:t>
      </w:r>
      <w:r>
        <w:rPr>
          <w:rFonts w:ascii="Times New Roman" w:hAnsi="Times New Roman" w:cs="Times New Roman"/>
          <w:sz w:val="24"/>
          <w:szCs w:val="24"/>
        </w:rPr>
        <w:fldChar w:fldCharType="end"/>
      </w:r>
      <w:r>
        <w:rPr>
          <w:rFonts w:ascii="Times New Roman" w:hAnsi="Times New Roman" w:cs="Times New Roman"/>
          <w:sz w:val="24"/>
          <w:szCs w:val="24"/>
        </w:rPr>
        <w:t>对新疆伊犁土壤侵蚀的研究结果中呈现的土壤侵蚀强度分布图与该地坡度分布图，二者存在明显的正相关性，且在坡度越大的地区相关性越显著。可见平缓的坡面有助于削弱降雨的冲击力，降低坡面剥离水土的沿坡面运移速度，但坡长的增加又将加剧坡面土壤受冲刷的运移时间。</w:t>
      </w:r>
    </w:p>
    <w:p w14:paraId="1E3880E3"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如前文所述，梯田的构筑改变了原数据中坡地范围内的高程，结合</w:t>
      </w:r>
      <w:r>
        <w:rPr>
          <w:rFonts w:ascii="Times New Roman" w:hAnsi="Times New Roman" w:cs="Times New Roman"/>
          <w:sz w:val="24"/>
          <w:szCs w:val="24"/>
        </w:rPr>
        <w:t>RUSLE</w:t>
      </w:r>
      <w:r>
        <w:rPr>
          <w:rFonts w:ascii="Times New Roman" w:hAnsi="Times New Roman" w:cs="Times New Roman"/>
          <w:sz w:val="24"/>
          <w:szCs w:val="24"/>
        </w:rPr>
        <w:t>模型的基本参数可知，土壤侵蚀强度变化主要体现在坡度坡长因子</w:t>
      </w:r>
      <w:r>
        <w:rPr>
          <w:rFonts w:ascii="Times New Roman" w:hAnsi="Times New Roman" w:cs="Times New Roman"/>
          <w:sz w:val="24"/>
          <w:szCs w:val="24"/>
        </w:rPr>
        <w:t>LS</w:t>
      </w:r>
      <w:r>
        <w:rPr>
          <w:rFonts w:ascii="Times New Roman" w:hAnsi="Times New Roman" w:cs="Times New Roman"/>
          <w:sz w:val="24"/>
          <w:szCs w:val="24"/>
        </w:rPr>
        <w:t>的变化上，目前相关的研究主要分两种类型：</w:t>
      </w:r>
    </w:p>
    <w:p w14:paraId="78B53A7C"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）获取研究区梯田建设的后环境特征演化数据，在多时间节点研究梯田带来的蓄水保土效益。</w:t>
      </w:r>
    </w:p>
    <w:p w14:paraId="5B91A5D3" w14:textId="77777777" w:rsidR="00915E8A" w:rsidRDefault="00000000">
      <w:pPr>
        <w:ind w:firstLineChars="200" w:firstLine="480"/>
        <w:rPr>
          <w:rFonts w:ascii="Times New Roman" w:hAnsi="Times New Roman" w:cs="Times New Roman"/>
          <w:sz w:val="24"/>
          <w:szCs w:val="24"/>
        </w:rPr>
      </w:pPr>
      <w:proofErr w:type="gramStart"/>
      <w:r>
        <w:rPr>
          <w:rFonts w:ascii="Times New Roman" w:hAnsi="Times New Roman" w:cs="Times New Roman"/>
          <w:sz w:val="24"/>
          <w:szCs w:val="24"/>
        </w:rPr>
        <w:t>米琦等</w:t>
      </w:r>
      <w:proofErr w:type="gramEnd"/>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_Ref101118541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[14]</w:t>
      </w:r>
      <w:r>
        <w:rPr>
          <w:rFonts w:ascii="Times New Roman" w:hAnsi="Times New Roman" w:cs="Times New Roman"/>
          <w:sz w:val="24"/>
          <w:szCs w:val="24"/>
        </w:rPr>
        <w:fldChar w:fldCharType="end"/>
      </w:r>
      <w:r>
        <w:rPr>
          <w:rFonts w:ascii="Times New Roman" w:hAnsi="Times New Roman" w:cs="Times New Roman"/>
          <w:sz w:val="24"/>
          <w:szCs w:val="24"/>
        </w:rPr>
        <w:t>以河北旱作石堰梯田为研究区，获取</w:t>
      </w:r>
      <w:r>
        <w:rPr>
          <w:rFonts w:ascii="Times New Roman" w:hAnsi="Times New Roman" w:cs="Times New Roman"/>
          <w:sz w:val="24"/>
          <w:szCs w:val="24"/>
        </w:rPr>
        <w:t>2000~2017</w:t>
      </w:r>
      <w:r>
        <w:rPr>
          <w:rFonts w:ascii="Times New Roman" w:hAnsi="Times New Roman" w:cs="Times New Roman"/>
          <w:sz w:val="24"/>
          <w:szCs w:val="24"/>
        </w:rPr>
        <w:t>年间共</w:t>
      </w:r>
      <w:r>
        <w:rPr>
          <w:rFonts w:ascii="Times New Roman" w:hAnsi="Times New Roman" w:cs="Times New Roman"/>
          <w:sz w:val="24"/>
          <w:szCs w:val="24"/>
        </w:rPr>
        <w:t>3</w:t>
      </w:r>
      <w:r>
        <w:rPr>
          <w:rFonts w:ascii="Times New Roman" w:hAnsi="Times New Roman" w:cs="Times New Roman"/>
          <w:sz w:val="24"/>
          <w:szCs w:val="24"/>
        </w:rPr>
        <w:t>期</w:t>
      </w:r>
      <w:r>
        <w:rPr>
          <w:rFonts w:ascii="Times New Roman" w:hAnsi="Times New Roman" w:cs="Times New Roman"/>
          <w:sz w:val="24"/>
          <w:szCs w:val="24"/>
        </w:rPr>
        <w:t>30m</w:t>
      </w:r>
      <w:r>
        <w:rPr>
          <w:rFonts w:ascii="Times New Roman" w:hAnsi="Times New Roman" w:cs="Times New Roman"/>
          <w:sz w:val="24"/>
          <w:szCs w:val="24"/>
        </w:rPr>
        <w:t>分辨率的</w:t>
      </w:r>
      <w:r>
        <w:rPr>
          <w:rFonts w:ascii="Times New Roman" w:hAnsi="Times New Roman" w:cs="Times New Roman"/>
          <w:sz w:val="24"/>
          <w:szCs w:val="24"/>
        </w:rPr>
        <w:t>DEM</w:t>
      </w:r>
      <w:r>
        <w:rPr>
          <w:rFonts w:ascii="Times New Roman" w:hAnsi="Times New Roman" w:cs="Times New Roman"/>
          <w:sz w:val="24"/>
          <w:szCs w:val="24"/>
        </w:rPr>
        <w:t>数据、逐日降雨数据和来源于</w:t>
      </w:r>
      <w:r>
        <w:rPr>
          <w:rFonts w:ascii="Times New Roman" w:hAnsi="Times New Roman" w:cs="Times New Roman"/>
          <w:sz w:val="24"/>
          <w:szCs w:val="24"/>
        </w:rPr>
        <w:t>Landsat5</w:t>
      </w:r>
      <w:r>
        <w:rPr>
          <w:rFonts w:ascii="Times New Roman" w:hAnsi="Times New Roman" w:cs="Times New Roman"/>
          <w:sz w:val="24"/>
          <w:szCs w:val="24"/>
        </w:rPr>
        <w:t>目视解译得到的土地利用情况变化（即水土保持因子</w:t>
      </w:r>
      <w:r>
        <w:rPr>
          <w:rFonts w:ascii="Times New Roman" w:hAnsi="Times New Roman" w:cs="Times New Roman"/>
          <w:sz w:val="24"/>
          <w:szCs w:val="24"/>
        </w:rPr>
        <w:t>P</w:t>
      </w:r>
      <w:r>
        <w:rPr>
          <w:rFonts w:ascii="Times New Roman" w:hAnsi="Times New Roman" w:cs="Times New Roman"/>
          <w:sz w:val="24"/>
          <w:szCs w:val="24"/>
        </w:rPr>
        <w:t>），研究域内梯田土地管理模式带来的水保效益变化；刘斌涛等</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_Ref101118545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[15]</w:t>
      </w:r>
      <w:r>
        <w:rPr>
          <w:rFonts w:ascii="Times New Roman" w:hAnsi="Times New Roman" w:cs="Times New Roman"/>
          <w:sz w:val="24"/>
          <w:szCs w:val="24"/>
        </w:rPr>
        <w:fldChar w:fldCharType="end"/>
      </w:r>
      <w:r>
        <w:rPr>
          <w:rFonts w:ascii="Times New Roman" w:hAnsi="Times New Roman" w:cs="Times New Roman"/>
          <w:sz w:val="24"/>
          <w:szCs w:val="24"/>
        </w:rPr>
        <w:t>在西南土石山区重点研究水平梯田上水土保持因子的空间变动，对比研究不同区域不同作物类型的梯田土壤侵蚀模数的差异；杨子生</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_Ref101118552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[16]</w:t>
      </w:r>
      <w:r>
        <w:rPr>
          <w:rFonts w:ascii="Times New Roman" w:hAnsi="Times New Roman" w:cs="Times New Roman"/>
          <w:sz w:val="24"/>
          <w:szCs w:val="24"/>
        </w:rPr>
        <w:fldChar w:fldCharType="end"/>
      </w:r>
      <w:r>
        <w:rPr>
          <w:rFonts w:ascii="Times New Roman" w:hAnsi="Times New Roman" w:cs="Times New Roman"/>
          <w:sz w:val="24"/>
          <w:szCs w:val="24"/>
        </w:rPr>
        <w:t>的研究也关注梯田建设带来的水土保持因子变化。上述梯田建设区土壤侵蚀的研究均是利用多年期遥感影像模拟来表征</w:t>
      </w:r>
      <w:r>
        <w:rPr>
          <w:rFonts w:ascii="Times New Roman" w:hAnsi="Times New Roman" w:cs="Times New Roman"/>
          <w:sz w:val="24"/>
          <w:szCs w:val="24"/>
        </w:rPr>
        <w:t>RUSLE</w:t>
      </w:r>
      <w:r>
        <w:rPr>
          <w:rFonts w:ascii="Times New Roman" w:hAnsi="Times New Roman" w:cs="Times New Roman"/>
          <w:sz w:val="24"/>
          <w:szCs w:val="24"/>
        </w:rPr>
        <w:t>模型中坡度坡长因子</w:t>
      </w:r>
      <w:r>
        <w:rPr>
          <w:rFonts w:ascii="Times New Roman" w:hAnsi="Times New Roman" w:cs="Times New Roman"/>
          <w:sz w:val="24"/>
          <w:szCs w:val="24"/>
        </w:rPr>
        <w:t>LS</w:t>
      </w:r>
      <w:r>
        <w:rPr>
          <w:rFonts w:ascii="Times New Roman" w:hAnsi="Times New Roman" w:cs="Times New Roman"/>
          <w:sz w:val="24"/>
          <w:szCs w:val="24"/>
        </w:rPr>
        <w:t>和水土保持因子</w:t>
      </w:r>
      <w:r>
        <w:rPr>
          <w:rFonts w:ascii="Times New Roman" w:hAnsi="Times New Roman" w:cs="Times New Roman"/>
          <w:sz w:val="24"/>
          <w:szCs w:val="24"/>
        </w:rPr>
        <w:t>P</w:t>
      </w:r>
      <w:r>
        <w:rPr>
          <w:rFonts w:ascii="Times New Roman" w:hAnsi="Times New Roman" w:cs="Times New Roman"/>
          <w:sz w:val="24"/>
          <w:szCs w:val="24"/>
        </w:rPr>
        <w:t>的时空变化，便于</w:t>
      </w:r>
      <w:r>
        <w:rPr>
          <w:rFonts w:ascii="Times New Roman" w:hAnsi="Times New Roman" w:cs="Times New Roman"/>
          <w:sz w:val="24"/>
          <w:szCs w:val="24"/>
        </w:rPr>
        <w:t>RUSLE</w:t>
      </w:r>
      <w:r>
        <w:rPr>
          <w:rFonts w:ascii="Times New Roman" w:hAnsi="Times New Roman" w:cs="Times New Roman"/>
          <w:sz w:val="24"/>
          <w:szCs w:val="24"/>
        </w:rPr>
        <w:t>对土壤侵蚀强度的计算。</w:t>
      </w:r>
    </w:p>
    <w:p w14:paraId="7D937660"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）注重定量化研究梯田建设前、后的水土保持效益，对照评判水平梯田对于坡耕地蓄水保土能力的提升。</w:t>
      </w:r>
    </w:p>
    <w:p w14:paraId="1D314234"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高海东等</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_Ref98406477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建立了包含梯田、坡耕地等工程在内的黄土高原丘陵沟壑区流域演化模型，将流域的自然条件与工程措施变化分为先锋、过渡与顶级三个状态，发现随流域发育和梯田覆盖面积变化土壤侵蚀模数呈指数减少；</w:t>
      </w:r>
      <w:proofErr w:type="gramStart"/>
      <w:r>
        <w:rPr>
          <w:rFonts w:ascii="Times New Roman" w:hAnsi="Times New Roman" w:cs="Times New Roman"/>
          <w:sz w:val="24"/>
          <w:szCs w:val="24"/>
        </w:rPr>
        <w:t>陈朝良等</w:t>
      </w:r>
      <w:proofErr w:type="gramEnd"/>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_Ref101118559 \r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vertAlign w:val="superscript"/>
        </w:rPr>
        <w:t>[18]</w:t>
      </w:r>
      <w:r>
        <w:rPr>
          <w:rFonts w:ascii="Times New Roman" w:hAnsi="Times New Roman" w:cs="Times New Roman"/>
          <w:sz w:val="24"/>
          <w:szCs w:val="24"/>
        </w:rPr>
        <w:fldChar w:fldCharType="end"/>
      </w:r>
      <w:r>
        <w:rPr>
          <w:rFonts w:ascii="Times New Roman" w:hAnsi="Times New Roman" w:cs="Times New Roman"/>
          <w:sz w:val="24"/>
          <w:szCs w:val="24"/>
        </w:rPr>
        <w:t>利用解译高分辨率影像构建梯田三维模型的方式，对黄河上游湟水流域</w:t>
      </w:r>
      <w:r>
        <w:rPr>
          <w:rFonts w:ascii="Times New Roman" w:hAnsi="Times New Roman" w:cs="Times New Roman"/>
          <w:sz w:val="24"/>
          <w:szCs w:val="24"/>
        </w:rPr>
        <w:t>2000</w:t>
      </w:r>
      <w:r>
        <w:rPr>
          <w:rFonts w:ascii="Times New Roman" w:hAnsi="Times New Roman" w:cs="Times New Roman"/>
          <w:sz w:val="24"/>
          <w:szCs w:val="24"/>
        </w:rPr>
        <w:t>年与</w:t>
      </w:r>
      <w:r>
        <w:rPr>
          <w:rFonts w:ascii="Times New Roman" w:hAnsi="Times New Roman" w:cs="Times New Roman"/>
          <w:sz w:val="24"/>
          <w:szCs w:val="24"/>
        </w:rPr>
        <w:t>2015</w:t>
      </w:r>
      <w:r>
        <w:rPr>
          <w:rFonts w:ascii="Times New Roman" w:hAnsi="Times New Roman" w:cs="Times New Roman"/>
          <w:sz w:val="24"/>
          <w:szCs w:val="24"/>
        </w:rPr>
        <w:t>年两个时期有无梯田措施下土壤侵蚀量进行模拟，对比得到土壤侵蚀强度整体降低，</w:t>
      </w:r>
      <w:r>
        <w:rPr>
          <w:rFonts w:ascii="Times New Roman" w:hAnsi="Times New Roman" w:cs="Times New Roman"/>
          <w:sz w:val="24"/>
          <w:szCs w:val="24"/>
        </w:rPr>
        <w:t>15°~20°</w:t>
      </w:r>
      <w:r>
        <w:rPr>
          <w:rFonts w:ascii="Times New Roman" w:hAnsi="Times New Roman" w:cs="Times New Roman"/>
          <w:sz w:val="24"/>
          <w:szCs w:val="24"/>
        </w:rPr>
        <w:t>坡度区间的侵蚀模数减幅最为明显的结论。</w:t>
      </w:r>
    </w:p>
    <w:p w14:paraId="05C58C27" w14:textId="77777777" w:rsidR="00915E8A" w:rsidRDefault="00000000">
      <w:pPr>
        <w:keepNext/>
        <w:keepLines/>
        <w:spacing w:beforeLines="50" w:before="156" w:afterLines="50" w:after="156"/>
        <w:jc w:val="left"/>
        <w:outlineLvl w:val="1"/>
        <w:rPr>
          <w:rFonts w:ascii="Times New Roman" w:eastAsia="黑体" w:hAnsi="Times New Roman" w:cs="Times New Roman"/>
          <w:sz w:val="28"/>
          <w:szCs w:val="28"/>
        </w:rPr>
      </w:pPr>
      <w:bookmarkStart w:id="25" w:name="_Toc103005882"/>
      <w:r>
        <w:rPr>
          <w:rFonts w:ascii="Times New Roman" w:eastAsia="黑体" w:hAnsi="Times New Roman" w:cs="Times New Roman"/>
          <w:sz w:val="30"/>
          <w:szCs w:val="30"/>
        </w:rPr>
        <w:t xml:space="preserve">1.4 </w:t>
      </w:r>
      <w:r>
        <w:rPr>
          <w:rFonts w:ascii="Times New Roman" w:eastAsia="黑体" w:hAnsi="Times New Roman" w:cs="Times New Roman"/>
          <w:sz w:val="30"/>
          <w:szCs w:val="30"/>
        </w:rPr>
        <w:t>本论文的框架结构</w:t>
      </w:r>
      <w:bookmarkEnd w:id="25"/>
    </w:p>
    <w:p w14:paraId="069E5DAF"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本研究的主要内容是在某样区</w:t>
      </w:r>
      <w:r>
        <w:rPr>
          <w:rFonts w:ascii="Times New Roman" w:hAnsi="Times New Roman" w:cs="Times New Roman" w:hint="eastAsia"/>
          <w:sz w:val="24"/>
          <w:szCs w:val="24"/>
        </w:rPr>
        <w:t>D</w:t>
      </w:r>
      <w:r>
        <w:rPr>
          <w:rFonts w:ascii="Times New Roman" w:hAnsi="Times New Roman" w:cs="Times New Roman"/>
          <w:sz w:val="24"/>
          <w:szCs w:val="24"/>
        </w:rPr>
        <w:t>EM</w:t>
      </w:r>
      <w:r>
        <w:rPr>
          <w:rFonts w:ascii="Times New Roman" w:hAnsi="Times New Roman" w:cs="Times New Roman"/>
          <w:sz w:val="24"/>
          <w:szCs w:val="24"/>
        </w:rPr>
        <w:t>内考察有梯田与无梯田状况下地形特征因子的变化，并将其作为关键变量输入土壤侵蚀量计算模型，比较两种状况下域内土壤侵蚀强度及分布情况的差异。基于此，研究论文共将分为五个章节对研究内容进行组织：</w:t>
      </w:r>
    </w:p>
    <w:p w14:paraId="047CA7D1"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1</w:t>
      </w:r>
      <w:r>
        <w:rPr>
          <w:rFonts w:ascii="Times New Roman" w:hAnsi="Times New Roman" w:cs="Times New Roman" w:hint="eastAsia"/>
          <w:sz w:val="24"/>
          <w:szCs w:val="24"/>
        </w:rPr>
        <w:t>章是绪论部分，主要介绍选题提出的背景与研究的目的和意义，并对国</w:t>
      </w:r>
      <w:r>
        <w:rPr>
          <w:rFonts w:ascii="Times New Roman" w:hAnsi="Times New Roman" w:cs="Times New Roman" w:hint="eastAsia"/>
          <w:sz w:val="24"/>
          <w:szCs w:val="24"/>
        </w:rPr>
        <w:lastRenderedPageBreak/>
        <w:t>内外针对梯田建设对土壤侵蚀影响这一问题的研究成果进行综述，进而提出本项目研究的创新点与侧重点。绪论部分从前人研究出发，探讨其中存在的问题和缺憾，为本项目研究提供了方法支持和研究思路上的新启发。</w:t>
      </w:r>
    </w:p>
    <w:p w14:paraId="3D3EBAF8"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2</w:t>
      </w:r>
      <w:r>
        <w:rPr>
          <w:rFonts w:ascii="Times New Roman" w:hAnsi="Times New Roman" w:cs="Times New Roman" w:hint="eastAsia"/>
          <w:sz w:val="24"/>
          <w:szCs w:val="24"/>
        </w:rPr>
        <w:t>章是项目的研究基础及技术路线。该部分介绍项目实验工作开展的数据基础与过程中涉及的技术方法，简明地阐述了项目进程中包括样区的选择、基础数据的获取及预处理、研究方法、工作平台和技术路线等具体内容，为后续研究的开展提供数据条件和技术思路。</w:t>
      </w:r>
    </w:p>
    <w:p w14:paraId="2A977EDB"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3</w:t>
      </w:r>
      <w:r>
        <w:rPr>
          <w:rFonts w:ascii="Times New Roman" w:hAnsi="Times New Roman" w:cs="Times New Roman" w:hint="eastAsia"/>
          <w:sz w:val="24"/>
          <w:szCs w:val="24"/>
        </w:rPr>
        <w:t>章是梯田建设前后的地形构建及特征分析。该部分主要介绍笔者获取样区含梯田</w:t>
      </w:r>
      <w:r>
        <w:rPr>
          <w:rFonts w:ascii="Times New Roman" w:hAnsi="Times New Roman" w:cs="Times New Roman" w:hint="eastAsia"/>
          <w:sz w:val="24"/>
          <w:szCs w:val="24"/>
        </w:rPr>
        <w:t>D</w:t>
      </w:r>
      <w:r>
        <w:rPr>
          <w:rFonts w:ascii="Times New Roman" w:hAnsi="Times New Roman" w:cs="Times New Roman"/>
          <w:sz w:val="24"/>
          <w:szCs w:val="24"/>
        </w:rPr>
        <w:t>EM</w:t>
      </w:r>
      <w:r>
        <w:rPr>
          <w:rFonts w:ascii="Times New Roman" w:hAnsi="Times New Roman" w:cs="Times New Roman"/>
          <w:sz w:val="24"/>
          <w:szCs w:val="24"/>
        </w:rPr>
        <w:t>的预处理过程，及</w:t>
      </w:r>
      <w:r>
        <w:rPr>
          <w:rFonts w:ascii="Times New Roman" w:hAnsi="Times New Roman" w:cs="Times New Roman" w:hint="eastAsia"/>
          <w:sz w:val="24"/>
          <w:szCs w:val="24"/>
        </w:rPr>
        <w:t>对上述数据</w:t>
      </w:r>
      <w:r>
        <w:rPr>
          <w:rFonts w:ascii="Times New Roman" w:hAnsi="Times New Roman" w:cs="Times New Roman"/>
          <w:sz w:val="24"/>
          <w:szCs w:val="24"/>
        </w:rPr>
        <w:t>执行去梯田操作</w:t>
      </w:r>
      <w:proofErr w:type="gramStart"/>
      <w:r>
        <w:rPr>
          <w:rFonts w:ascii="Times New Roman" w:hAnsi="Times New Roman" w:cs="Times New Roman"/>
          <w:sz w:val="24"/>
          <w:szCs w:val="24"/>
        </w:rPr>
        <w:t>前后样</w:t>
      </w:r>
      <w:proofErr w:type="gramEnd"/>
      <w:r>
        <w:rPr>
          <w:rFonts w:ascii="Times New Roman" w:hAnsi="Times New Roman" w:cs="Times New Roman"/>
          <w:sz w:val="24"/>
          <w:szCs w:val="24"/>
        </w:rPr>
        <w:t>区</w:t>
      </w:r>
      <w:r>
        <w:rPr>
          <w:rFonts w:ascii="Times New Roman" w:hAnsi="Times New Roman" w:cs="Times New Roman" w:hint="eastAsia"/>
          <w:sz w:val="24"/>
          <w:szCs w:val="24"/>
        </w:rPr>
        <w:t>D</w:t>
      </w:r>
      <w:r>
        <w:rPr>
          <w:rFonts w:ascii="Times New Roman" w:hAnsi="Times New Roman" w:cs="Times New Roman"/>
          <w:sz w:val="24"/>
          <w:szCs w:val="24"/>
        </w:rPr>
        <w:t>EM</w:t>
      </w:r>
      <w:r>
        <w:rPr>
          <w:rFonts w:ascii="Times New Roman" w:hAnsi="Times New Roman" w:cs="Times New Roman"/>
          <w:sz w:val="24"/>
          <w:szCs w:val="24"/>
        </w:rPr>
        <w:t>的地形变化特征分析。对含梯田区域进行去梯田操作是本项目的重要工作之一，该部分将详细探讨自然表面还原的技术方法。</w:t>
      </w:r>
    </w:p>
    <w:p w14:paraId="10EA6B55"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4</w:t>
      </w:r>
      <w:r>
        <w:rPr>
          <w:rFonts w:ascii="Times New Roman" w:hAnsi="Times New Roman" w:cs="Times New Roman" w:hint="eastAsia"/>
          <w:sz w:val="24"/>
          <w:szCs w:val="24"/>
        </w:rPr>
        <w:t>章是土壤侵蚀预测模型及相关参数的确定。该部分首先介绍土壤侵蚀模型</w:t>
      </w:r>
      <w:r>
        <w:rPr>
          <w:rFonts w:ascii="Times New Roman" w:hAnsi="Times New Roman" w:cs="Times New Roman" w:hint="eastAsia"/>
          <w:sz w:val="24"/>
          <w:szCs w:val="24"/>
        </w:rPr>
        <w:t>R</w:t>
      </w:r>
      <w:r>
        <w:rPr>
          <w:rFonts w:ascii="Times New Roman" w:hAnsi="Times New Roman" w:cs="Times New Roman"/>
          <w:sz w:val="24"/>
          <w:szCs w:val="24"/>
        </w:rPr>
        <w:t>USLE</w:t>
      </w:r>
      <w:r>
        <w:rPr>
          <w:rFonts w:ascii="Times New Roman" w:hAnsi="Times New Roman" w:cs="Times New Roman" w:hint="eastAsia"/>
          <w:sz w:val="24"/>
          <w:szCs w:val="24"/>
        </w:rPr>
        <w:t>的选择思路，并提供模型计算所需的各因子适宜研究样区的计算公式和最终计算结果。考虑模型中的地形因子</w:t>
      </w:r>
      <w:r>
        <w:rPr>
          <w:rFonts w:ascii="Times New Roman" w:hAnsi="Times New Roman" w:cs="Times New Roman"/>
          <w:sz w:val="24"/>
          <w:szCs w:val="24"/>
        </w:rPr>
        <w:t>在梯田建设前后的变化是项目研究的关键因素，其他因子居于研究的次要地位，故本章将分节重点介绍地形因子的确定方法。</w:t>
      </w:r>
    </w:p>
    <w:p w14:paraId="0F482EB3" w14:textId="77777777" w:rsidR="00915E8A" w:rsidRDefault="00000000">
      <w:pPr>
        <w:ind w:firstLineChars="200" w:firstLine="480"/>
        <w:rPr>
          <w:rFonts w:ascii="Times New Roman" w:hAnsi="Times New Roman" w:cs="Times New Roman"/>
          <w:sz w:val="24"/>
          <w:szCs w:val="24"/>
        </w:rPr>
        <w:sectPr w:rsidR="00915E8A">
          <w:headerReference w:type="default" r:id="rId20"/>
          <w:footerReference w:type="default" r:id="rId21"/>
          <w:pgSz w:w="11906" w:h="16838"/>
          <w:pgMar w:top="1440" w:right="1800" w:bottom="1440" w:left="1800" w:header="851" w:footer="992" w:gutter="0"/>
          <w:pgNumType w:start="1"/>
          <w:cols w:space="425"/>
          <w:docGrid w:type="lines" w:linePitch="312"/>
        </w:sectPr>
      </w:pPr>
      <w:r>
        <w:rPr>
          <w:rFonts w:ascii="Times New Roman" w:hAnsi="Times New Roman" w:cs="Times New Roman"/>
          <w:sz w:val="24"/>
          <w:szCs w:val="24"/>
        </w:rPr>
        <w:t>第</w:t>
      </w:r>
      <w:r>
        <w:rPr>
          <w:rFonts w:ascii="Times New Roman" w:hAnsi="Times New Roman" w:cs="Times New Roman" w:hint="eastAsia"/>
          <w:sz w:val="24"/>
          <w:szCs w:val="24"/>
        </w:rPr>
        <w:t>5</w:t>
      </w:r>
      <w:r>
        <w:rPr>
          <w:rFonts w:ascii="Times New Roman" w:hAnsi="Times New Roman" w:cs="Times New Roman" w:hint="eastAsia"/>
          <w:sz w:val="24"/>
          <w:szCs w:val="24"/>
        </w:rPr>
        <w:t>章是梯田建设前后土壤侵蚀变化分析。该部分是对土壤侵蚀模型计算结果的评价，即对分别考虑梯田有无状况下输出的土壤侵蚀量分布结果栅格进行差异性分析。土壤侵蚀情况的分析尺度涵盖样</w:t>
      </w:r>
      <w:proofErr w:type="gramStart"/>
      <w:r>
        <w:rPr>
          <w:rFonts w:ascii="Times New Roman" w:hAnsi="Times New Roman" w:cs="Times New Roman" w:hint="eastAsia"/>
          <w:sz w:val="24"/>
          <w:szCs w:val="24"/>
        </w:rPr>
        <w:t>区整体至</w:t>
      </w:r>
      <w:proofErr w:type="gramEnd"/>
      <w:r>
        <w:rPr>
          <w:rFonts w:ascii="Times New Roman" w:hAnsi="Times New Roman" w:cs="Times New Roman" w:hint="eastAsia"/>
          <w:sz w:val="24"/>
          <w:szCs w:val="24"/>
        </w:rPr>
        <w:t>局部区域，总结得到坡改梯工程影响土壤侵蚀量的一般性规律。</w:t>
      </w:r>
    </w:p>
    <w:p w14:paraId="5F343E00" w14:textId="77777777" w:rsidR="00915E8A" w:rsidRDefault="00000000">
      <w:pPr>
        <w:keepNext/>
        <w:keepLines/>
        <w:spacing w:beforeLines="100" w:before="312" w:afterLines="100" w:after="312"/>
        <w:jc w:val="center"/>
        <w:outlineLvl w:val="0"/>
        <w:rPr>
          <w:rFonts w:ascii="Times New Roman" w:eastAsia="黑体" w:hAnsi="Times New Roman" w:cs="Times New Roman"/>
          <w:b/>
          <w:kern w:val="44"/>
          <w:sz w:val="32"/>
          <w:szCs w:val="32"/>
        </w:rPr>
      </w:pPr>
      <w:bookmarkStart w:id="26" w:name="_Toc514677394"/>
      <w:bookmarkStart w:id="27" w:name="_Toc103005883"/>
      <w:r>
        <w:rPr>
          <w:rFonts w:ascii="Times New Roman" w:eastAsia="黑体" w:hAnsi="Times New Roman" w:cs="Times New Roman"/>
          <w:b/>
          <w:kern w:val="44"/>
          <w:sz w:val="32"/>
          <w:szCs w:val="32"/>
        </w:rPr>
        <w:lastRenderedPageBreak/>
        <w:t>第</w:t>
      </w:r>
      <w:r>
        <w:rPr>
          <w:rFonts w:ascii="Times New Roman" w:eastAsia="黑体" w:hAnsi="Times New Roman" w:cs="Times New Roman"/>
          <w:b/>
          <w:kern w:val="44"/>
          <w:sz w:val="32"/>
          <w:szCs w:val="32"/>
        </w:rPr>
        <w:t>2</w:t>
      </w:r>
      <w:r>
        <w:rPr>
          <w:rFonts w:ascii="Times New Roman" w:eastAsia="黑体" w:hAnsi="Times New Roman" w:cs="Times New Roman"/>
          <w:b/>
          <w:kern w:val="44"/>
          <w:sz w:val="32"/>
          <w:szCs w:val="32"/>
        </w:rPr>
        <w:t>章</w:t>
      </w:r>
      <w:r>
        <w:rPr>
          <w:rFonts w:ascii="Times New Roman" w:eastAsia="黑体" w:hAnsi="Times New Roman" w:cs="Times New Roman"/>
          <w:b/>
          <w:kern w:val="44"/>
          <w:sz w:val="32"/>
          <w:szCs w:val="32"/>
        </w:rPr>
        <w:t xml:space="preserve"> </w:t>
      </w:r>
      <w:bookmarkEnd w:id="26"/>
      <w:r>
        <w:rPr>
          <w:rFonts w:ascii="Times New Roman" w:eastAsia="黑体" w:hAnsi="Times New Roman" w:cs="Times New Roman"/>
          <w:b/>
          <w:kern w:val="44"/>
          <w:sz w:val="32"/>
          <w:szCs w:val="32"/>
        </w:rPr>
        <w:t>研究基础与技术路线</w:t>
      </w:r>
      <w:bookmarkEnd w:id="27"/>
    </w:p>
    <w:p w14:paraId="723B6FF2"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28" w:name="_Toc514677395"/>
      <w:bookmarkStart w:id="29" w:name="_Toc103005884"/>
      <w:r>
        <w:rPr>
          <w:rFonts w:ascii="Times New Roman" w:eastAsia="黑体" w:hAnsi="Times New Roman" w:cs="Times New Roman"/>
          <w:sz w:val="30"/>
          <w:szCs w:val="30"/>
        </w:rPr>
        <w:t xml:space="preserve">2.1 </w:t>
      </w:r>
      <w:r>
        <w:rPr>
          <w:rFonts w:ascii="Times New Roman" w:eastAsia="黑体" w:hAnsi="Times New Roman" w:cs="Times New Roman"/>
          <w:sz w:val="30"/>
          <w:szCs w:val="30"/>
        </w:rPr>
        <w:t>研究</w:t>
      </w:r>
      <w:bookmarkEnd w:id="28"/>
      <w:r>
        <w:rPr>
          <w:rFonts w:ascii="Times New Roman" w:eastAsia="黑体" w:hAnsi="Times New Roman" w:cs="Times New Roman"/>
          <w:sz w:val="30"/>
          <w:szCs w:val="30"/>
        </w:rPr>
        <w:t>基础</w:t>
      </w:r>
      <w:bookmarkEnd w:id="29"/>
    </w:p>
    <w:p w14:paraId="6D4290F8"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0" w:name="_Toc103005885"/>
      <w:r>
        <w:rPr>
          <w:rFonts w:ascii="Times New Roman" w:eastAsia="黑体" w:hAnsi="Times New Roman" w:cs="Times New Roman"/>
          <w:sz w:val="28"/>
          <w:szCs w:val="28"/>
        </w:rPr>
        <w:t xml:space="preserve">2.1.1 </w:t>
      </w:r>
      <w:r>
        <w:rPr>
          <w:rFonts w:ascii="Times New Roman" w:eastAsia="黑体" w:hAnsi="Times New Roman" w:cs="Times New Roman"/>
          <w:sz w:val="28"/>
          <w:szCs w:val="28"/>
        </w:rPr>
        <w:t>研究区概况</w:t>
      </w:r>
      <w:bookmarkEnd w:id="30"/>
    </w:p>
    <w:p w14:paraId="2DC07640"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项目研究区</w:t>
      </w:r>
      <w:r>
        <w:rPr>
          <w:rFonts w:ascii="Times New Roman" w:hAnsi="Times New Roman" w:cs="Times New Roman"/>
          <w:sz w:val="24"/>
          <w:szCs w:val="24"/>
        </w:rPr>
        <w:t>——</w:t>
      </w:r>
      <w:proofErr w:type="gramStart"/>
      <w:r>
        <w:rPr>
          <w:rFonts w:ascii="Times New Roman" w:hAnsi="Times New Roman" w:cs="Times New Roman"/>
          <w:sz w:val="24"/>
          <w:szCs w:val="24"/>
        </w:rPr>
        <w:t>窑家湾流</w:t>
      </w:r>
      <w:proofErr w:type="gramEnd"/>
      <w:r>
        <w:rPr>
          <w:rFonts w:ascii="Times New Roman" w:hAnsi="Times New Roman" w:cs="Times New Roman"/>
          <w:sz w:val="24"/>
          <w:szCs w:val="24"/>
        </w:rPr>
        <w:t>域，位于陕西省东部，居黄河沿线</w:t>
      </w:r>
      <w:r>
        <w:rPr>
          <w:rFonts w:ascii="Times New Roman" w:hAnsi="Times New Roman" w:cs="Times New Roman"/>
          <w:sz w:val="24"/>
          <w:szCs w:val="24"/>
        </w:rPr>
        <w:t>37°32´ N</w:t>
      </w:r>
      <w:r>
        <w:rPr>
          <w:rFonts w:ascii="Times New Roman" w:hAnsi="Times New Roman" w:cs="Times New Roman"/>
          <w:sz w:val="24"/>
          <w:szCs w:val="24"/>
        </w:rPr>
        <w:t>，</w:t>
      </w:r>
      <w:r>
        <w:rPr>
          <w:rFonts w:ascii="Times New Roman" w:hAnsi="Times New Roman" w:cs="Times New Roman"/>
          <w:sz w:val="24"/>
          <w:szCs w:val="24"/>
        </w:rPr>
        <w:t>110°14´ E</w:t>
      </w:r>
      <w:r>
        <w:rPr>
          <w:rFonts w:ascii="Times New Roman" w:hAnsi="Times New Roman" w:cs="Times New Roman"/>
          <w:sz w:val="24"/>
          <w:szCs w:val="24"/>
        </w:rPr>
        <w:t>周边，流域面积约为</w:t>
      </w:r>
      <w:r>
        <w:rPr>
          <w:rFonts w:ascii="Times New Roman" w:hAnsi="Times New Roman" w:cs="Times New Roman"/>
          <w:sz w:val="24"/>
          <w:szCs w:val="24"/>
        </w:rPr>
        <w:t>1.803km</w:t>
      </w:r>
      <w:r>
        <w:rPr>
          <w:rFonts w:ascii="Times New Roman" w:hAnsi="Times New Roman" w:cs="Times New Roman"/>
          <w:sz w:val="24"/>
          <w:szCs w:val="24"/>
          <w:vertAlign w:val="superscript"/>
        </w:rPr>
        <w:t>2</w:t>
      </w:r>
      <w:r>
        <w:rPr>
          <w:rFonts w:ascii="Times New Roman" w:hAnsi="Times New Roman" w:cs="Times New Roman"/>
          <w:sz w:val="24"/>
          <w:szCs w:val="24"/>
        </w:rPr>
        <w:t>。坡面普遍有梯田建设，分布均匀，总面积较小。该地作为黄河主要沿经地貌区的黄土高原的一部分，为内陆</w:t>
      </w:r>
      <w:proofErr w:type="gramStart"/>
      <w:r>
        <w:rPr>
          <w:rFonts w:ascii="Times New Roman" w:hAnsi="Times New Roman" w:cs="Times New Roman"/>
          <w:sz w:val="24"/>
          <w:szCs w:val="24"/>
        </w:rPr>
        <w:t>干旱气候向暖温带</w:t>
      </w:r>
      <w:proofErr w:type="gramEnd"/>
      <w:r>
        <w:rPr>
          <w:rFonts w:ascii="Times New Roman" w:hAnsi="Times New Roman" w:cs="Times New Roman"/>
          <w:sz w:val="24"/>
          <w:szCs w:val="24"/>
        </w:rPr>
        <w:t>湿润季风气候过渡地带，气候波动性较大，高原以东的太行山脉及吕梁山脉阻挡一部分到达高原的水汽，加之高原地区</w:t>
      </w:r>
      <w:proofErr w:type="gramStart"/>
      <w:r>
        <w:rPr>
          <w:rFonts w:ascii="Times New Roman" w:hAnsi="Times New Roman" w:cs="Times New Roman"/>
          <w:sz w:val="24"/>
          <w:szCs w:val="24"/>
        </w:rPr>
        <w:t>受上升湿气流综合</w:t>
      </w:r>
      <w:proofErr w:type="gramEnd"/>
      <w:r>
        <w:rPr>
          <w:rFonts w:ascii="Times New Roman" w:hAnsi="Times New Roman" w:cs="Times New Roman"/>
          <w:sz w:val="24"/>
          <w:szCs w:val="24"/>
        </w:rPr>
        <w:t>影响小，总体呈现半干旱的气候特征。</w:t>
      </w:r>
    </w:p>
    <w:p w14:paraId="4B854E57" w14:textId="77777777" w:rsidR="00915E8A" w:rsidRDefault="00000000">
      <w:pPr>
        <w:ind w:firstLineChars="200" w:firstLine="480"/>
        <w:rPr>
          <w:rFonts w:ascii="Times New Roman" w:hAnsi="Times New Roman" w:cs="Times New Roman"/>
          <w:sz w:val="24"/>
          <w:szCs w:val="24"/>
        </w:rPr>
      </w:pPr>
      <w:proofErr w:type="gramStart"/>
      <w:r>
        <w:rPr>
          <w:rFonts w:ascii="Times New Roman" w:hAnsi="Times New Roman" w:cs="Times New Roman"/>
          <w:sz w:val="24"/>
          <w:szCs w:val="24"/>
        </w:rPr>
        <w:t>观察窑家湾</w:t>
      </w:r>
      <w:proofErr w:type="gramEnd"/>
      <w:r>
        <w:rPr>
          <w:rFonts w:ascii="Times New Roman" w:hAnsi="Times New Roman" w:cs="Times New Roman"/>
          <w:sz w:val="24"/>
          <w:szCs w:val="24"/>
        </w:rPr>
        <w:t>地区的遥感影像和在</w:t>
      </w:r>
      <w:proofErr w:type="spellStart"/>
      <w:r>
        <w:rPr>
          <w:rFonts w:ascii="Times New Roman" w:hAnsi="Times New Roman" w:cs="Times New Roman"/>
          <w:sz w:val="24"/>
          <w:szCs w:val="24"/>
        </w:rPr>
        <w:t>CloudCompare</w:t>
      </w:r>
      <w:proofErr w:type="spellEnd"/>
      <w:r>
        <w:rPr>
          <w:rFonts w:ascii="Times New Roman" w:hAnsi="Times New Roman" w:cs="Times New Roman"/>
          <w:sz w:val="24"/>
          <w:szCs w:val="24"/>
        </w:rPr>
        <w:t>软件中呈现出的密集点云数据（图</w:t>
      </w:r>
      <w:r>
        <w:rPr>
          <w:rFonts w:ascii="Times New Roman" w:hAnsi="Times New Roman" w:cs="Times New Roman"/>
          <w:sz w:val="24"/>
          <w:szCs w:val="24"/>
        </w:rPr>
        <w:t>2-1</w:t>
      </w:r>
      <w:r>
        <w:rPr>
          <w:rFonts w:ascii="Times New Roman" w:hAnsi="Times New Roman" w:cs="Times New Roman"/>
          <w:sz w:val="24"/>
          <w:szCs w:val="24"/>
        </w:rPr>
        <w:t>），该地土地资源丰富，但在土壤侵蚀的作用下，水土流失严重，最为明显的地形特征是谷坡交错、沟壑纵横，发育有黄土高原特有的</w:t>
      </w:r>
      <w:proofErr w:type="gramStart"/>
      <w:r>
        <w:rPr>
          <w:rFonts w:ascii="Times New Roman" w:hAnsi="Times New Roman" w:cs="Times New Roman"/>
          <w:sz w:val="24"/>
          <w:szCs w:val="24"/>
        </w:rPr>
        <w:t>墚</w:t>
      </w:r>
      <w:proofErr w:type="gramEnd"/>
      <w:r>
        <w:rPr>
          <w:rFonts w:ascii="Times New Roman" w:hAnsi="Times New Roman" w:cs="Times New Roman"/>
          <w:sz w:val="24"/>
          <w:szCs w:val="24"/>
        </w:rPr>
        <w:t>地貌。项目中窑家湾地区的密集点</w:t>
      </w:r>
      <w:proofErr w:type="gramStart"/>
      <w:r>
        <w:rPr>
          <w:rFonts w:ascii="Times New Roman" w:hAnsi="Times New Roman" w:cs="Times New Roman"/>
          <w:sz w:val="24"/>
          <w:szCs w:val="24"/>
        </w:rPr>
        <w:t>云数据分</w:t>
      </w:r>
      <w:proofErr w:type="gramEnd"/>
      <w:r>
        <w:rPr>
          <w:rFonts w:ascii="Times New Roman" w:hAnsi="Times New Roman" w:cs="Times New Roman"/>
          <w:sz w:val="24"/>
          <w:szCs w:val="24"/>
        </w:rPr>
        <w:t>8</w:t>
      </w:r>
      <w:r>
        <w:rPr>
          <w:rFonts w:ascii="Times New Roman" w:hAnsi="Times New Roman" w:cs="Times New Roman"/>
          <w:sz w:val="24"/>
          <w:szCs w:val="24"/>
        </w:rPr>
        <w:t>个区块组织，选取其中若干区块拼接成坡</w:t>
      </w:r>
      <w:r>
        <w:rPr>
          <w:rFonts w:ascii="Times New Roman" w:hAnsi="Times New Roman" w:cs="Times New Roman"/>
          <w:sz w:val="24"/>
          <w:szCs w:val="24"/>
        </w:rPr>
        <w:t>-</w:t>
      </w:r>
      <w:r>
        <w:rPr>
          <w:rFonts w:ascii="Times New Roman" w:hAnsi="Times New Roman" w:cs="Times New Roman"/>
          <w:sz w:val="24"/>
          <w:szCs w:val="24"/>
        </w:rPr>
        <w:t>沟</w:t>
      </w:r>
      <w:r>
        <w:rPr>
          <w:rFonts w:ascii="Times New Roman" w:hAnsi="Times New Roman" w:cs="Times New Roman"/>
          <w:sz w:val="24"/>
          <w:szCs w:val="24"/>
        </w:rPr>
        <w:t>-</w:t>
      </w:r>
      <w:r>
        <w:rPr>
          <w:rFonts w:ascii="Times New Roman" w:hAnsi="Times New Roman" w:cs="Times New Roman"/>
          <w:sz w:val="24"/>
          <w:szCs w:val="24"/>
        </w:rPr>
        <w:t>坡形态数据作为构建</w:t>
      </w:r>
      <w:r>
        <w:rPr>
          <w:rFonts w:ascii="Times New Roman" w:hAnsi="Times New Roman" w:cs="Times New Roman"/>
          <w:sz w:val="24"/>
          <w:szCs w:val="24"/>
        </w:rPr>
        <w:t>DEM</w:t>
      </w:r>
      <w:r>
        <w:rPr>
          <w:rFonts w:ascii="Times New Roman" w:hAnsi="Times New Roman" w:cs="Times New Roman"/>
          <w:sz w:val="24"/>
          <w:szCs w:val="24"/>
        </w:rPr>
        <w:t>的研究样区数据，如图</w:t>
      </w:r>
      <w:r>
        <w:rPr>
          <w:rFonts w:ascii="Times New Roman" w:hAnsi="Times New Roman" w:cs="Times New Roman"/>
          <w:sz w:val="24"/>
          <w:szCs w:val="24"/>
        </w:rPr>
        <w:t>2-2</w:t>
      </w:r>
      <w:r>
        <w:rPr>
          <w:rFonts w:ascii="Times New Roman" w:hAnsi="Times New Roman" w:cs="Times New Roman"/>
          <w:sz w:val="24"/>
          <w:szCs w:val="24"/>
        </w:rPr>
        <w:t>。</w:t>
      </w:r>
    </w:p>
    <w:p w14:paraId="541B3852" w14:textId="77777777" w:rsidR="00915E8A" w:rsidRDefault="00915E8A">
      <w:pPr>
        <w:ind w:firstLineChars="200" w:firstLine="480"/>
        <w:rPr>
          <w:rFonts w:ascii="Times New Roman" w:hAnsi="Times New Roman" w:cs="Times New Roman"/>
          <w:sz w:val="24"/>
          <w:szCs w:val="24"/>
        </w:rPr>
      </w:pPr>
    </w:p>
    <w:p w14:paraId="334C7E07"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2-1 </w:t>
      </w:r>
      <w:r>
        <w:rPr>
          <w:rFonts w:ascii="Times New Roman" w:eastAsia="黑体" w:hAnsi="Times New Roman" w:cs="Times New Roman"/>
          <w:szCs w:val="21"/>
        </w:rPr>
        <w:t>研究区基本信息</w:t>
      </w:r>
    </w:p>
    <w:tbl>
      <w:tblPr>
        <w:tblStyle w:val="ab"/>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01"/>
        <w:gridCol w:w="2527"/>
        <w:gridCol w:w="1047"/>
        <w:gridCol w:w="1739"/>
        <w:gridCol w:w="1692"/>
      </w:tblGrid>
      <w:tr w:rsidR="00915E8A" w14:paraId="131BE7FE" w14:textId="77777777">
        <w:tc>
          <w:tcPr>
            <w:tcW w:w="1301" w:type="dxa"/>
          </w:tcPr>
          <w:p w14:paraId="188B9D06" w14:textId="77777777" w:rsidR="00915E8A" w:rsidRDefault="00000000">
            <w:pPr>
              <w:spacing w:line="480" w:lineRule="auto"/>
              <w:jc w:val="center"/>
              <w:rPr>
                <w:rFonts w:ascii="Times New Roman" w:eastAsia="宋体" w:hAnsi="Times New Roman" w:cs="Times New Roman"/>
                <w:b/>
                <w:szCs w:val="21"/>
              </w:rPr>
            </w:pPr>
            <w:r>
              <w:rPr>
                <w:rFonts w:ascii="Times New Roman" w:eastAsia="宋体" w:hAnsi="Times New Roman" w:cs="Times New Roman"/>
                <w:b/>
                <w:szCs w:val="21"/>
              </w:rPr>
              <w:t>研究区</w:t>
            </w:r>
          </w:p>
        </w:tc>
        <w:tc>
          <w:tcPr>
            <w:tcW w:w="2527" w:type="dxa"/>
          </w:tcPr>
          <w:p w14:paraId="3F13B7C9" w14:textId="77777777" w:rsidR="00915E8A" w:rsidRDefault="00000000">
            <w:pPr>
              <w:jc w:val="center"/>
              <w:rPr>
                <w:rFonts w:ascii="Times New Roman" w:eastAsia="宋体" w:hAnsi="Times New Roman" w:cs="Times New Roman"/>
                <w:b/>
                <w:szCs w:val="21"/>
              </w:rPr>
            </w:pPr>
            <w:r>
              <w:rPr>
                <w:rFonts w:ascii="Times New Roman" w:eastAsia="宋体" w:hAnsi="Times New Roman" w:cs="Times New Roman"/>
                <w:b/>
                <w:szCs w:val="21"/>
              </w:rPr>
              <w:t>位置</w:t>
            </w:r>
          </w:p>
          <w:p w14:paraId="727E743B" w14:textId="77777777" w:rsidR="00915E8A" w:rsidRDefault="00000000">
            <w:pPr>
              <w:jc w:val="center"/>
              <w:rPr>
                <w:rFonts w:ascii="Times New Roman" w:eastAsia="宋体" w:hAnsi="Times New Roman" w:cs="Times New Roman"/>
                <w:b/>
                <w:szCs w:val="21"/>
              </w:rPr>
            </w:pPr>
            <w:r>
              <w:rPr>
                <w:rFonts w:ascii="Times New Roman" w:eastAsia="宋体" w:hAnsi="Times New Roman" w:cs="Times New Roman"/>
                <w:b/>
                <w:szCs w:val="21"/>
              </w:rPr>
              <w:t>（</w:t>
            </w:r>
            <w:r>
              <w:rPr>
                <w:rFonts w:ascii="Times New Roman" w:eastAsia="宋体" w:hAnsi="Times New Roman" w:cs="Times New Roman"/>
                <w:b/>
                <w:szCs w:val="21"/>
              </w:rPr>
              <w:t>WGS84</w:t>
            </w:r>
            <w:r>
              <w:rPr>
                <w:rFonts w:ascii="Times New Roman" w:eastAsia="宋体" w:hAnsi="Times New Roman" w:cs="Times New Roman"/>
                <w:b/>
                <w:szCs w:val="21"/>
              </w:rPr>
              <w:t>）</w:t>
            </w:r>
          </w:p>
        </w:tc>
        <w:tc>
          <w:tcPr>
            <w:tcW w:w="1047" w:type="dxa"/>
          </w:tcPr>
          <w:p w14:paraId="783DEFF2" w14:textId="77777777" w:rsidR="00915E8A" w:rsidRDefault="00000000">
            <w:pPr>
              <w:jc w:val="center"/>
              <w:rPr>
                <w:rFonts w:ascii="Times New Roman" w:eastAsia="宋体" w:hAnsi="Times New Roman" w:cs="Times New Roman"/>
                <w:b/>
                <w:szCs w:val="21"/>
              </w:rPr>
            </w:pPr>
            <w:r>
              <w:rPr>
                <w:rFonts w:ascii="Times New Roman" w:eastAsia="宋体" w:hAnsi="Times New Roman" w:cs="Times New Roman"/>
                <w:b/>
                <w:szCs w:val="21"/>
              </w:rPr>
              <w:t>面积（</w:t>
            </w:r>
            <w:r>
              <w:rPr>
                <w:rFonts w:ascii="Times New Roman" w:eastAsia="宋体" w:hAnsi="Times New Roman" w:cs="Times New Roman"/>
                <w:b/>
                <w:szCs w:val="21"/>
              </w:rPr>
              <w:t>km</w:t>
            </w:r>
            <w:r>
              <w:rPr>
                <w:rFonts w:ascii="Times New Roman" w:eastAsia="宋体" w:hAnsi="Times New Roman" w:cs="Times New Roman"/>
                <w:b/>
                <w:szCs w:val="21"/>
                <w:vertAlign w:val="superscript"/>
              </w:rPr>
              <w:t>2</w:t>
            </w:r>
            <w:r>
              <w:rPr>
                <w:rFonts w:ascii="Times New Roman" w:eastAsia="宋体" w:hAnsi="Times New Roman" w:cs="Times New Roman"/>
                <w:b/>
                <w:szCs w:val="21"/>
              </w:rPr>
              <w:t>）</w:t>
            </w:r>
          </w:p>
        </w:tc>
        <w:tc>
          <w:tcPr>
            <w:tcW w:w="1739" w:type="dxa"/>
          </w:tcPr>
          <w:p w14:paraId="7B2B0222" w14:textId="77777777" w:rsidR="00915E8A" w:rsidRDefault="00000000">
            <w:pPr>
              <w:spacing w:line="480" w:lineRule="auto"/>
              <w:jc w:val="center"/>
              <w:rPr>
                <w:rFonts w:ascii="Times New Roman" w:eastAsia="宋体" w:hAnsi="Times New Roman" w:cs="Times New Roman"/>
                <w:b/>
                <w:szCs w:val="21"/>
              </w:rPr>
            </w:pPr>
            <w:r>
              <w:rPr>
                <w:rFonts w:ascii="Times New Roman" w:eastAsia="宋体" w:hAnsi="Times New Roman" w:cs="Times New Roman"/>
                <w:b/>
                <w:szCs w:val="21"/>
              </w:rPr>
              <w:t>梯田分布情况</w:t>
            </w:r>
          </w:p>
        </w:tc>
        <w:tc>
          <w:tcPr>
            <w:tcW w:w="1692" w:type="dxa"/>
          </w:tcPr>
          <w:p w14:paraId="3BFDCFDB" w14:textId="77777777" w:rsidR="00915E8A" w:rsidRDefault="00000000">
            <w:pPr>
              <w:jc w:val="center"/>
              <w:rPr>
                <w:rFonts w:ascii="Times New Roman" w:eastAsia="宋体" w:hAnsi="Times New Roman" w:cs="Times New Roman"/>
                <w:b/>
                <w:szCs w:val="21"/>
              </w:rPr>
            </w:pPr>
            <w:r>
              <w:rPr>
                <w:rFonts w:ascii="Times New Roman" w:eastAsia="宋体" w:hAnsi="Times New Roman" w:cs="Times New Roman"/>
                <w:b/>
                <w:szCs w:val="21"/>
              </w:rPr>
              <w:t>点</w:t>
            </w:r>
            <w:proofErr w:type="gramStart"/>
            <w:r>
              <w:rPr>
                <w:rFonts w:ascii="Times New Roman" w:eastAsia="宋体" w:hAnsi="Times New Roman" w:cs="Times New Roman"/>
                <w:b/>
                <w:szCs w:val="21"/>
              </w:rPr>
              <w:t>云距离</w:t>
            </w:r>
            <w:proofErr w:type="gramEnd"/>
            <w:r>
              <w:rPr>
                <w:rFonts w:ascii="Times New Roman" w:eastAsia="宋体" w:hAnsi="Times New Roman" w:cs="Times New Roman"/>
                <w:b/>
                <w:szCs w:val="21"/>
              </w:rPr>
              <w:t>精度（</w:t>
            </w:r>
            <w:r>
              <w:rPr>
                <w:rFonts w:ascii="Times New Roman" w:eastAsia="宋体" w:hAnsi="Times New Roman" w:cs="Times New Roman"/>
                <w:b/>
                <w:szCs w:val="21"/>
              </w:rPr>
              <w:t>m</w:t>
            </w:r>
            <w:r>
              <w:rPr>
                <w:rFonts w:ascii="Times New Roman" w:eastAsia="宋体" w:hAnsi="Times New Roman" w:cs="Times New Roman"/>
                <w:b/>
                <w:szCs w:val="21"/>
              </w:rPr>
              <w:t>）</w:t>
            </w:r>
          </w:p>
        </w:tc>
      </w:tr>
      <w:tr w:rsidR="00915E8A" w14:paraId="15B15BEF" w14:textId="77777777">
        <w:tc>
          <w:tcPr>
            <w:tcW w:w="1301" w:type="dxa"/>
          </w:tcPr>
          <w:p w14:paraId="309FB02D" w14:textId="77777777" w:rsidR="00915E8A" w:rsidRDefault="00000000">
            <w:pPr>
              <w:spacing w:line="480" w:lineRule="auto"/>
              <w:jc w:val="center"/>
              <w:rPr>
                <w:rFonts w:ascii="Times New Roman" w:eastAsia="宋体" w:hAnsi="Times New Roman" w:cs="Times New Roman"/>
                <w:szCs w:val="21"/>
              </w:rPr>
            </w:pPr>
            <w:proofErr w:type="gramStart"/>
            <w:r>
              <w:rPr>
                <w:rFonts w:ascii="Times New Roman" w:eastAsia="宋体" w:hAnsi="Times New Roman" w:cs="Times New Roman"/>
                <w:szCs w:val="21"/>
              </w:rPr>
              <w:t>窑家湾</w:t>
            </w:r>
            <w:proofErr w:type="gramEnd"/>
          </w:p>
        </w:tc>
        <w:tc>
          <w:tcPr>
            <w:tcW w:w="2527" w:type="dxa"/>
          </w:tcPr>
          <w:p w14:paraId="79366AF6" w14:textId="77777777" w:rsidR="00915E8A" w:rsidRDefault="00000000">
            <w:pPr>
              <w:jc w:val="center"/>
              <w:rPr>
                <w:rFonts w:ascii="Times New Roman" w:eastAsia="宋体" w:hAnsi="Times New Roman" w:cs="Times New Roman"/>
                <w:szCs w:val="21"/>
              </w:rPr>
            </w:pPr>
            <w:r>
              <w:rPr>
                <w:rFonts w:ascii="Times New Roman" w:eastAsia="宋体" w:hAnsi="Times New Roman" w:cs="Times New Roman"/>
                <w:szCs w:val="21"/>
              </w:rPr>
              <w:t>37°32´ N</w:t>
            </w:r>
            <w:r>
              <w:rPr>
                <w:rFonts w:ascii="Times New Roman" w:eastAsia="宋体" w:hAnsi="Times New Roman" w:cs="Times New Roman"/>
                <w:szCs w:val="21"/>
              </w:rPr>
              <w:t>，</w:t>
            </w:r>
            <w:r>
              <w:rPr>
                <w:rFonts w:ascii="Times New Roman" w:eastAsia="宋体" w:hAnsi="Times New Roman" w:cs="Times New Roman"/>
                <w:szCs w:val="21"/>
              </w:rPr>
              <w:t>110°14´ E~</w:t>
            </w:r>
          </w:p>
          <w:p w14:paraId="37B25D8C" w14:textId="77777777" w:rsidR="00915E8A" w:rsidRDefault="00000000">
            <w:pPr>
              <w:jc w:val="center"/>
              <w:rPr>
                <w:rFonts w:ascii="Times New Roman" w:eastAsia="宋体" w:hAnsi="Times New Roman" w:cs="Times New Roman"/>
                <w:szCs w:val="21"/>
              </w:rPr>
            </w:pPr>
            <w:r>
              <w:rPr>
                <w:rFonts w:ascii="Times New Roman" w:eastAsia="宋体" w:hAnsi="Times New Roman" w:cs="Times New Roman"/>
                <w:szCs w:val="21"/>
              </w:rPr>
              <w:t>37°30´ N</w:t>
            </w:r>
            <w:r>
              <w:rPr>
                <w:rFonts w:ascii="Times New Roman" w:eastAsia="宋体" w:hAnsi="Times New Roman" w:cs="Times New Roman"/>
                <w:szCs w:val="21"/>
              </w:rPr>
              <w:t>，</w:t>
            </w:r>
            <w:r>
              <w:rPr>
                <w:rFonts w:ascii="Times New Roman" w:eastAsia="宋体" w:hAnsi="Times New Roman" w:cs="Times New Roman"/>
                <w:szCs w:val="21"/>
              </w:rPr>
              <w:t>110°16´ E</w:t>
            </w:r>
          </w:p>
        </w:tc>
        <w:tc>
          <w:tcPr>
            <w:tcW w:w="1047" w:type="dxa"/>
          </w:tcPr>
          <w:p w14:paraId="50BB9934" w14:textId="77777777" w:rsidR="00915E8A" w:rsidRDefault="00000000">
            <w:pPr>
              <w:spacing w:line="480" w:lineRule="auto"/>
              <w:jc w:val="center"/>
              <w:rPr>
                <w:rFonts w:ascii="Times New Roman" w:eastAsia="宋体" w:hAnsi="Times New Roman" w:cs="Times New Roman"/>
                <w:szCs w:val="21"/>
              </w:rPr>
            </w:pPr>
            <w:r>
              <w:rPr>
                <w:rFonts w:ascii="Times New Roman" w:eastAsia="宋体" w:hAnsi="Times New Roman" w:cs="Times New Roman"/>
                <w:szCs w:val="21"/>
              </w:rPr>
              <w:t>1.803</w:t>
            </w:r>
          </w:p>
        </w:tc>
        <w:tc>
          <w:tcPr>
            <w:tcW w:w="1739" w:type="dxa"/>
          </w:tcPr>
          <w:p w14:paraId="47F13575" w14:textId="77777777" w:rsidR="00915E8A" w:rsidRDefault="00000000">
            <w:pPr>
              <w:spacing w:line="480" w:lineRule="auto"/>
              <w:jc w:val="center"/>
              <w:rPr>
                <w:rFonts w:ascii="Times New Roman" w:eastAsia="宋体" w:hAnsi="Times New Roman" w:cs="Times New Roman"/>
                <w:szCs w:val="21"/>
              </w:rPr>
            </w:pPr>
            <w:r>
              <w:rPr>
                <w:rFonts w:ascii="Times New Roman" w:eastAsia="宋体" w:hAnsi="Times New Roman" w:cs="Times New Roman"/>
                <w:szCs w:val="21"/>
              </w:rPr>
              <w:t>均匀分布</w:t>
            </w:r>
          </w:p>
        </w:tc>
        <w:tc>
          <w:tcPr>
            <w:tcW w:w="1692" w:type="dxa"/>
          </w:tcPr>
          <w:p w14:paraId="0B9CB3FB" w14:textId="77777777" w:rsidR="00915E8A" w:rsidRDefault="00000000">
            <w:pPr>
              <w:spacing w:line="480" w:lineRule="auto"/>
              <w:jc w:val="center"/>
              <w:rPr>
                <w:rFonts w:ascii="Times New Roman" w:eastAsia="宋体" w:hAnsi="Times New Roman" w:cs="Times New Roman"/>
                <w:szCs w:val="21"/>
              </w:rPr>
            </w:pPr>
            <w:r>
              <w:rPr>
                <w:rFonts w:ascii="Times New Roman" w:eastAsia="宋体" w:hAnsi="Times New Roman" w:cs="Times New Roman"/>
                <w:szCs w:val="21"/>
              </w:rPr>
              <w:t>1e-2</w:t>
            </w:r>
          </w:p>
        </w:tc>
      </w:tr>
    </w:tbl>
    <w:p w14:paraId="502098B2" w14:textId="77777777" w:rsidR="00915E8A" w:rsidRDefault="00915E8A">
      <w:pPr>
        <w:ind w:firstLineChars="200" w:firstLine="420"/>
        <w:jc w:val="center"/>
        <w:rPr>
          <w:rFonts w:ascii="Times New Roman" w:eastAsia="黑体" w:hAnsi="Times New Roman" w:cs="Times New Roman"/>
          <w:szCs w:val="21"/>
        </w:rPr>
      </w:pPr>
    </w:p>
    <w:p w14:paraId="0D8EB956" w14:textId="77777777" w:rsidR="00915E8A"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51A1BB" wp14:editId="21B65941">
            <wp:extent cx="2620645" cy="28956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2632198" cy="2908110"/>
                    </a:xfrm>
                    <a:prstGeom prst="rect">
                      <a:avLst/>
                    </a:prstGeom>
                  </pic:spPr>
                </pic:pic>
              </a:graphicData>
            </a:graphic>
          </wp:inline>
        </w:drawing>
      </w:r>
      <w:r>
        <w:rPr>
          <w:rFonts w:ascii="Times New Roman" w:hAnsi="Times New Roman" w:cs="Times New Roman"/>
          <w:noProof/>
          <w:sz w:val="24"/>
          <w:szCs w:val="24"/>
        </w:rPr>
        <w:drawing>
          <wp:inline distT="0" distB="0" distL="0" distR="0" wp14:anchorId="6B8ACFAD" wp14:editId="474E2179">
            <wp:extent cx="2449195" cy="2886710"/>
            <wp:effectExtent l="0" t="0" r="825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2456113" cy="2894705"/>
                    </a:xfrm>
                    <a:prstGeom prst="rect">
                      <a:avLst/>
                    </a:prstGeom>
                  </pic:spPr>
                </pic:pic>
              </a:graphicData>
            </a:graphic>
          </wp:inline>
        </w:drawing>
      </w:r>
    </w:p>
    <w:p w14:paraId="3768D576" w14:textId="77777777" w:rsidR="00915E8A" w:rsidRDefault="00000000">
      <w:pPr>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rPr>
        <w:t>（</w:t>
      </w:r>
      <w:r>
        <w:rPr>
          <w:rFonts w:ascii="Times New Roman" w:hAnsi="Times New Roman" w:cs="Times New Roman"/>
          <w:sz w:val="24"/>
          <w:szCs w:val="24"/>
        </w:rPr>
        <w:t>a</w:t>
      </w:r>
      <w:r>
        <w:rPr>
          <w:rFonts w:ascii="Times New Roman" w:hAnsi="Times New Roman" w:cs="Times New Roman"/>
          <w:sz w:val="24"/>
          <w:szCs w:val="24"/>
        </w:rPr>
        <w:t>）</w:t>
      </w:r>
      <w:proofErr w:type="gramStart"/>
      <w:r>
        <w:rPr>
          <w:rFonts w:ascii="Times New Roman" w:hAnsi="Times New Roman" w:cs="Times New Roman"/>
          <w:sz w:val="24"/>
          <w:szCs w:val="24"/>
        </w:rPr>
        <w:t>窑家湾</w:t>
      </w:r>
      <w:proofErr w:type="gramEnd"/>
      <w:r>
        <w:rPr>
          <w:rFonts w:ascii="Times New Roman" w:hAnsi="Times New Roman" w:cs="Times New Roman"/>
          <w:sz w:val="24"/>
          <w:szCs w:val="24"/>
        </w:rPr>
        <w:t>地区遥感影像</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w:t>
      </w:r>
      <w:r>
        <w:rPr>
          <w:rFonts w:ascii="Times New Roman" w:hAnsi="Times New Roman" w:cs="Times New Roman"/>
          <w:sz w:val="24"/>
          <w:szCs w:val="24"/>
        </w:rPr>
        <w:t>b</w:t>
      </w:r>
      <w:r>
        <w:rPr>
          <w:rFonts w:ascii="Times New Roman" w:hAnsi="Times New Roman" w:cs="Times New Roman"/>
          <w:sz w:val="24"/>
          <w:szCs w:val="24"/>
        </w:rPr>
        <w:t>）</w:t>
      </w:r>
      <w:proofErr w:type="gramStart"/>
      <w:r>
        <w:rPr>
          <w:rFonts w:ascii="Times New Roman" w:hAnsi="Times New Roman" w:cs="Times New Roman"/>
          <w:sz w:val="24"/>
          <w:szCs w:val="24"/>
        </w:rPr>
        <w:t>窑家湾</w:t>
      </w:r>
      <w:proofErr w:type="gramEnd"/>
      <w:r>
        <w:rPr>
          <w:rFonts w:ascii="Times New Roman" w:hAnsi="Times New Roman" w:cs="Times New Roman"/>
          <w:sz w:val="24"/>
          <w:szCs w:val="24"/>
        </w:rPr>
        <w:t>地区密集点云数据</w:t>
      </w:r>
    </w:p>
    <w:p w14:paraId="4BD1D2B4"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2-1 </w:t>
      </w:r>
      <w:r>
        <w:rPr>
          <w:rFonts w:ascii="Times New Roman" w:eastAsia="黑体" w:hAnsi="Times New Roman" w:cs="Times New Roman"/>
          <w:szCs w:val="21"/>
        </w:rPr>
        <w:t>研究区域影像</w:t>
      </w:r>
    </w:p>
    <w:p w14:paraId="4B8D1E21" w14:textId="77777777" w:rsidR="00915E8A" w:rsidRDefault="00000000">
      <w:pPr>
        <w:ind w:firstLineChars="200" w:firstLine="4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670217" wp14:editId="59C7EBBE">
            <wp:extent cx="3230880" cy="417703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3240876" cy="4189951"/>
                    </a:xfrm>
                    <a:prstGeom prst="rect">
                      <a:avLst/>
                    </a:prstGeom>
                  </pic:spPr>
                </pic:pic>
              </a:graphicData>
            </a:graphic>
          </wp:inline>
        </w:drawing>
      </w:r>
    </w:p>
    <w:p w14:paraId="7FC9B08D"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2-2 </w:t>
      </w:r>
      <w:r>
        <w:rPr>
          <w:rFonts w:ascii="Times New Roman" w:eastAsia="黑体" w:hAnsi="Times New Roman" w:cs="Times New Roman"/>
          <w:szCs w:val="21"/>
        </w:rPr>
        <w:t>研究样区梯田</w:t>
      </w:r>
      <w:r>
        <w:rPr>
          <w:rFonts w:ascii="Times New Roman" w:eastAsia="黑体" w:hAnsi="Times New Roman" w:cs="Times New Roman"/>
          <w:szCs w:val="21"/>
        </w:rPr>
        <w:t>DEM</w:t>
      </w:r>
      <w:r>
        <w:rPr>
          <w:rFonts w:ascii="Times New Roman" w:eastAsia="黑体" w:hAnsi="Times New Roman" w:cs="Times New Roman"/>
          <w:szCs w:val="21"/>
        </w:rPr>
        <w:t>图示</w:t>
      </w:r>
    </w:p>
    <w:p w14:paraId="778705E2"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1" w:name="_Toc103005886"/>
      <w:r>
        <w:rPr>
          <w:rFonts w:ascii="Times New Roman" w:eastAsia="黑体" w:hAnsi="Times New Roman" w:cs="Times New Roman"/>
          <w:sz w:val="28"/>
          <w:szCs w:val="28"/>
        </w:rPr>
        <w:t xml:space="preserve">2.1.2 </w:t>
      </w:r>
      <w:r>
        <w:rPr>
          <w:rFonts w:ascii="Times New Roman" w:eastAsia="黑体" w:hAnsi="Times New Roman" w:cs="Times New Roman"/>
          <w:sz w:val="28"/>
          <w:szCs w:val="28"/>
        </w:rPr>
        <w:t>数据来源</w:t>
      </w:r>
      <w:bookmarkEnd w:id="31"/>
    </w:p>
    <w:p w14:paraId="11F9A844"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本文使用的研究区底图数据主要有：</w:t>
      </w:r>
    </w:p>
    <w:p w14:paraId="31B8E13E"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 xml:space="preserve">. </w:t>
      </w:r>
      <w:proofErr w:type="gramStart"/>
      <w:r>
        <w:rPr>
          <w:rFonts w:ascii="Times New Roman" w:hAnsi="Times New Roman" w:cs="Times New Roman"/>
          <w:sz w:val="24"/>
          <w:szCs w:val="24"/>
        </w:rPr>
        <w:t>窑家湾</w:t>
      </w:r>
      <w:proofErr w:type="gramEnd"/>
      <w:r>
        <w:rPr>
          <w:rFonts w:ascii="Times New Roman" w:hAnsi="Times New Roman" w:cs="Times New Roman"/>
          <w:sz w:val="24"/>
          <w:szCs w:val="24"/>
        </w:rPr>
        <w:t>地区的遥感影像，是在</w:t>
      </w:r>
      <w:r>
        <w:rPr>
          <w:rFonts w:ascii="Times New Roman" w:hAnsi="Times New Roman" w:cs="Times New Roman"/>
          <w:sz w:val="24"/>
          <w:szCs w:val="24"/>
        </w:rPr>
        <w:t>BIGEMAP</w:t>
      </w:r>
      <w:r>
        <w:rPr>
          <w:rFonts w:ascii="Times New Roman" w:hAnsi="Times New Roman" w:cs="Times New Roman"/>
          <w:sz w:val="24"/>
          <w:szCs w:val="24"/>
        </w:rPr>
        <w:t>平台下载的高分辨率</w:t>
      </w:r>
      <w:r>
        <w:rPr>
          <w:rFonts w:ascii="Times New Roman" w:hAnsi="Times New Roman" w:cs="Times New Roman"/>
          <w:sz w:val="24"/>
          <w:szCs w:val="24"/>
        </w:rPr>
        <w:t>Google Earth</w:t>
      </w:r>
      <w:r>
        <w:rPr>
          <w:rFonts w:ascii="Times New Roman" w:hAnsi="Times New Roman" w:cs="Times New Roman"/>
          <w:sz w:val="24"/>
          <w:szCs w:val="24"/>
        </w:rPr>
        <w:t>影像数据，影像级别为</w:t>
      </w:r>
      <w:r>
        <w:rPr>
          <w:rFonts w:ascii="Times New Roman" w:hAnsi="Times New Roman" w:cs="Times New Roman"/>
          <w:sz w:val="24"/>
          <w:szCs w:val="24"/>
        </w:rPr>
        <w:t>17</w:t>
      </w:r>
      <w:r>
        <w:rPr>
          <w:rFonts w:ascii="Times New Roman" w:hAnsi="Times New Roman" w:cs="Times New Roman"/>
          <w:sz w:val="24"/>
          <w:szCs w:val="24"/>
        </w:rPr>
        <w:t>级。用于</w:t>
      </w:r>
      <w:proofErr w:type="gramStart"/>
      <w:r>
        <w:rPr>
          <w:rFonts w:ascii="Times New Roman" w:hAnsi="Times New Roman" w:cs="Times New Roman"/>
          <w:sz w:val="24"/>
          <w:szCs w:val="24"/>
        </w:rPr>
        <w:t>配合窑家湾</w:t>
      </w:r>
      <w:proofErr w:type="gramEnd"/>
      <w:r>
        <w:rPr>
          <w:rFonts w:ascii="Times New Roman" w:hAnsi="Times New Roman" w:cs="Times New Roman"/>
          <w:sz w:val="24"/>
          <w:szCs w:val="24"/>
        </w:rPr>
        <w:t>密集点云进行研究样区位置的确定，影像对应坐标系为</w:t>
      </w:r>
      <w:r>
        <w:rPr>
          <w:rFonts w:ascii="Times New Roman" w:hAnsi="Times New Roman" w:cs="Times New Roman"/>
          <w:sz w:val="24"/>
          <w:szCs w:val="24"/>
        </w:rPr>
        <w:t>GCS_WGS_1984</w:t>
      </w:r>
      <w:r>
        <w:rPr>
          <w:rFonts w:ascii="Times New Roman" w:hAnsi="Times New Roman" w:cs="Times New Roman"/>
          <w:sz w:val="24"/>
          <w:szCs w:val="24"/>
        </w:rPr>
        <w:t>。</w:t>
      </w:r>
    </w:p>
    <w:p w14:paraId="1CA5C544"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 </w:t>
      </w:r>
      <w:proofErr w:type="gramStart"/>
      <w:r>
        <w:rPr>
          <w:rFonts w:ascii="Times New Roman" w:hAnsi="Times New Roman" w:cs="Times New Roman"/>
          <w:sz w:val="24"/>
          <w:szCs w:val="24"/>
        </w:rPr>
        <w:t>窑家湾</w:t>
      </w:r>
      <w:proofErr w:type="gramEnd"/>
      <w:r>
        <w:rPr>
          <w:rFonts w:ascii="Times New Roman" w:hAnsi="Times New Roman" w:cs="Times New Roman"/>
          <w:sz w:val="24"/>
          <w:szCs w:val="24"/>
        </w:rPr>
        <w:t>密集点云数据。该数据在</w:t>
      </w:r>
      <w:proofErr w:type="gramStart"/>
      <w:r>
        <w:rPr>
          <w:rFonts w:ascii="Times New Roman" w:hAnsi="Times New Roman" w:cs="Times New Roman"/>
          <w:sz w:val="24"/>
          <w:szCs w:val="24"/>
        </w:rPr>
        <w:t>窑家湾流域利用</w:t>
      </w:r>
      <w:proofErr w:type="gramEnd"/>
      <w:r>
        <w:rPr>
          <w:rFonts w:ascii="Times New Roman" w:hAnsi="Times New Roman" w:cs="Times New Roman"/>
          <w:sz w:val="24"/>
          <w:szCs w:val="24"/>
        </w:rPr>
        <w:t>专业激光扫描仪实测得到，可通过双线性内插得到高精度的</w:t>
      </w:r>
      <w:r>
        <w:rPr>
          <w:rFonts w:ascii="Times New Roman" w:hAnsi="Times New Roman" w:cs="Times New Roman"/>
          <w:sz w:val="24"/>
          <w:szCs w:val="24"/>
        </w:rPr>
        <w:t>DEM</w:t>
      </w:r>
      <w:r>
        <w:rPr>
          <w:rFonts w:ascii="Times New Roman" w:hAnsi="Times New Roman" w:cs="Times New Roman"/>
          <w:sz w:val="24"/>
          <w:szCs w:val="24"/>
        </w:rPr>
        <w:t>。点</w:t>
      </w:r>
      <w:proofErr w:type="gramStart"/>
      <w:r>
        <w:rPr>
          <w:rFonts w:ascii="Times New Roman" w:hAnsi="Times New Roman" w:cs="Times New Roman"/>
          <w:sz w:val="24"/>
          <w:szCs w:val="24"/>
        </w:rPr>
        <w:t>云距离</w:t>
      </w:r>
      <w:proofErr w:type="gramEnd"/>
      <w:r>
        <w:rPr>
          <w:rFonts w:ascii="Times New Roman" w:hAnsi="Times New Roman" w:cs="Times New Roman"/>
          <w:sz w:val="24"/>
          <w:szCs w:val="24"/>
        </w:rPr>
        <w:t>精度为</w:t>
      </w:r>
      <w:r>
        <w:rPr>
          <w:rFonts w:ascii="Times New Roman" w:hAnsi="Times New Roman" w:cs="Times New Roman"/>
          <w:sz w:val="24"/>
          <w:szCs w:val="24"/>
        </w:rPr>
        <w:t>0.01m</w:t>
      </w:r>
      <w:r>
        <w:rPr>
          <w:rFonts w:ascii="Times New Roman" w:hAnsi="Times New Roman" w:cs="Times New Roman"/>
          <w:sz w:val="24"/>
          <w:szCs w:val="24"/>
        </w:rPr>
        <w:t>，插值形成</w:t>
      </w:r>
      <w:r>
        <w:rPr>
          <w:rFonts w:ascii="Times New Roman" w:hAnsi="Times New Roman" w:cs="Times New Roman"/>
          <w:sz w:val="24"/>
          <w:szCs w:val="24"/>
        </w:rPr>
        <w:t>DEM</w:t>
      </w:r>
      <w:r>
        <w:rPr>
          <w:rFonts w:ascii="Times New Roman" w:hAnsi="Times New Roman" w:cs="Times New Roman"/>
          <w:sz w:val="24"/>
          <w:szCs w:val="24"/>
        </w:rPr>
        <w:t>依据实验亚</w:t>
      </w:r>
      <w:proofErr w:type="gramStart"/>
      <w:r>
        <w:rPr>
          <w:rFonts w:ascii="Times New Roman" w:hAnsi="Times New Roman" w:cs="Times New Roman"/>
          <w:sz w:val="24"/>
          <w:szCs w:val="24"/>
        </w:rPr>
        <w:t>米级需求</w:t>
      </w:r>
      <w:proofErr w:type="gramEnd"/>
      <w:r>
        <w:rPr>
          <w:rFonts w:ascii="Times New Roman" w:hAnsi="Times New Roman" w:cs="Times New Roman"/>
          <w:sz w:val="24"/>
          <w:szCs w:val="24"/>
        </w:rPr>
        <w:t>设定为</w:t>
      </w:r>
      <w:r>
        <w:rPr>
          <w:rFonts w:ascii="Times New Roman" w:hAnsi="Times New Roman" w:cs="Times New Roman"/>
          <w:sz w:val="24"/>
          <w:szCs w:val="24"/>
        </w:rPr>
        <w:t>0.1m</w:t>
      </w:r>
      <w:r>
        <w:rPr>
          <w:rFonts w:ascii="Times New Roman" w:hAnsi="Times New Roman" w:cs="Times New Roman"/>
          <w:sz w:val="24"/>
          <w:szCs w:val="24"/>
        </w:rPr>
        <w:t>。在</w:t>
      </w:r>
      <w:r>
        <w:rPr>
          <w:rFonts w:ascii="Times New Roman" w:hAnsi="Times New Roman" w:cs="Times New Roman" w:hint="eastAsia"/>
          <w:sz w:val="24"/>
          <w:szCs w:val="24"/>
        </w:rPr>
        <w:t>G</w:t>
      </w:r>
      <w:r>
        <w:rPr>
          <w:rFonts w:ascii="Times New Roman" w:hAnsi="Times New Roman" w:cs="Times New Roman"/>
          <w:sz w:val="24"/>
          <w:szCs w:val="24"/>
        </w:rPr>
        <w:t>IS</w:t>
      </w:r>
      <w:r>
        <w:rPr>
          <w:rFonts w:ascii="Times New Roman" w:hAnsi="Times New Roman" w:cs="Times New Roman"/>
          <w:sz w:val="24"/>
          <w:szCs w:val="24"/>
        </w:rPr>
        <w:t>软件中设置山体阴影后可以清晰辨识梯田的存在。</w:t>
      </w:r>
    </w:p>
    <w:p w14:paraId="1E8D8EF5"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其他实验所需数据来源详见表</w:t>
      </w:r>
      <w:r>
        <w:rPr>
          <w:rFonts w:ascii="Times New Roman" w:hAnsi="Times New Roman" w:cs="Times New Roman" w:hint="eastAsia"/>
          <w:sz w:val="24"/>
          <w:szCs w:val="24"/>
        </w:rPr>
        <w:t>2</w:t>
      </w:r>
      <w:r>
        <w:rPr>
          <w:rFonts w:ascii="Times New Roman" w:hAnsi="Times New Roman" w:cs="Times New Roman"/>
          <w:sz w:val="24"/>
          <w:szCs w:val="24"/>
        </w:rPr>
        <w:t>-2</w:t>
      </w:r>
      <w:r>
        <w:rPr>
          <w:rFonts w:ascii="Times New Roman" w:hAnsi="Times New Roman" w:cs="Times New Roman"/>
          <w:sz w:val="24"/>
          <w:szCs w:val="24"/>
        </w:rPr>
        <w:t>：</w:t>
      </w:r>
    </w:p>
    <w:p w14:paraId="37B20AE5" w14:textId="77777777" w:rsidR="00915E8A" w:rsidRDefault="00000000">
      <w:pPr>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2-2</w:t>
      </w:r>
      <w:r>
        <w:rPr>
          <w:rFonts w:ascii="Times New Roman" w:eastAsia="黑体" w:hAnsi="Times New Roman" w:cs="Times New Roman"/>
          <w:szCs w:val="21"/>
        </w:rPr>
        <w:t>基础数据一览表</w:t>
      </w:r>
    </w:p>
    <w:tbl>
      <w:tblPr>
        <w:tblStyle w:val="21"/>
        <w:tblW w:w="8296" w:type="dxa"/>
        <w:tblInd w:w="444"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268"/>
        <w:gridCol w:w="1134"/>
        <w:gridCol w:w="4894"/>
      </w:tblGrid>
      <w:tr w:rsidR="00915E8A" w14:paraId="683FE496" w14:textId="77777777">
        <w:tc>
          <w:tcPr>
            <w:tcW w:w="2268" w:type="dxa"/>
          </w:tcPr>
          <w:p w14:paraId="4458CE61"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数据内容</w:t>
            </w:r>
          </w:p>
          <w:p w14:paraId="1DF23B41"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Data</w:t>
            </w:r>
          </w:p>
        </w:tc>
        <w:tc>
          <w:tcPr>
            <w:tcW w:w="1134" w:type="dxa"/>
          </w:tcPr>
          <w:p w14:paraId="70D7E22F"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数据类型</w:t>
            </w:r>
          </w:p>
          <w:p w14:paraId="250D2068"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Data types</w:t>
            </w:r>
          </w:p>
        </w:tc>
        <w:tc>
          <w:tcPr>
            <w:tcW w:w="4894" w:type="dxa"/>
          </w:tcPr>
          <w:p w14:paraId="03A10F06"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来源</w:t>
            </w:r>
          </w:p>
          <w:p w14:paraId="54CA1978"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Source</w:t>
            </w:r>
          </w:p>
        </w:tc>
      </w:tr>
      <w:tr w:rsidR="00915E8A" w14:paraId="5C369D68" w14:textId="77777777">
        <w:tc>
          <w:tcPr>
            <w:tcW w:w="2268" w:type="dxa"/>
          </w:tcPr>
          <w:p w14:paraId="76314015"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DEM</w:t>
            </w:r>
            <w:r>
              <w:rPr>
                <w:rFonts w:ascii="Times New Roman" w:eastAsia="宋体" w:hAnsi="Times New Roman" w:cs="Times New Roman"/>
                <w:b/>
                <w:kern w:val="0"/>
                <w:szCs w:val="21"/>
              </w:rPr>
              <w:t>数据</w:t>
            </w:r>
          </w:p>
        </w:tc>
        <w:tc>
          <w:tcPr>
            <w:tcW w:w="1134" w:type="dxa"/>
          </w:tcPr>
          <w:p w14:paraId="5A744D8E"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tif</w:t>
            </w:r>
            <w:proofErr w:type="spellEnd"/>
          </w:p>
        </w:tc>
        <w:tc>
          <w:tcPr>
            <w:tcW w:w="4894" w:type="dxa"/>
          </w:tcPr>
          <w:p w14:paraId="3AD01807"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点云</w:t>
            </w:r>
            <w:r>
              <w:rPr>
                <w:rFonts w:ascii="Times New Roman" w:eastAsia="宋体" w:hAnsi="Times New Roman" w:cs="Times New Roman"/>
                <w:kern w:val="0"/>
                <w:szCs w:val="21"/>
              </w:rPr>
              <w:t>las</w:t>
            </w:r>
            <w:proofErr w:type="gramStart"/>
            <w:r>
              <w:rPr>
                <w:rFonts w:ascii="Times New Roman" w:eastAsia="宋体" w:hAnsi="Times New Roman" w:cs="Times New Roman"/>
                <w:kern w:val="0"/>
                <w:szCs w:val="21"/>
              </w:rPr>
              <w:t>数据集转栅格</w:t>
            </w:r>
            <w:proofErr w:type="gramEnd"/>
          </w:p>
        </w:tc>
      </w:tr>
      <w:tr w:rsidR="00915E8A" w14:paraId="39BA1AE9" w14:textId="77777777">
        <w:tc>
          <w:tcPr>
            <w:tcW w:w="2268" w:type="dxa"/>
          </w:tcPr>
          <w:p w14:paraId="364188F5"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土壤质地数据</w:t>
            </w:r>
          </w:p>
        </w:tc>
        <w:tc>
          <w:tcPr>
            <w:tcW w:w="1134" w:type="dxa"/>
          </w:tcPr>
          <w:p w14:paraId="0B2FE13E"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.tiff</w:t>
            </w:r>
          </w:p>
        </w:tc>
        <w:tc>
          <w:tcPr>
            <w:tcW w:w="4894" w:type="dxa"/>
            <w:vMerge w:val="restart"/>
          </w:tcPr>
          <w:p w14:paraId="46E0D0E1" w14:textId="77777777" w:rsidR="00915E8A" w:rsidRDefault="00000000">
            <w:pPr>
              <w:spacing w:line="48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中科院资源环境数据平台</w:t>
            </w:r>
            <w:r>
              <w:rPr>
                <w:rFonts w:ascii="Times New Roman" w:eastAsia="宋体" w:hAnsi="Times New Roman" w:cs="Times New Roman"/>
                <w:kern w:val="0"/>
                <w:szCs w:val="21"/>
              </w:rPr>
              <w:t xml:space="preserve">(http: / /www. </w:t>
            </w:r>
            <w:proofErr w:type="spellStart"/>
            <w:r>
              <w:rPr>
                <w:rFonts w:ascii="Times New Roman" w:eastAsia="宋体" w:hAnsi="Times New Roman" w:cs="Times New Roman"/>
                <w:kern w:val="0"/>
                <w:szCs w:val="21"/>
              </w:rPr>
              <w:t>resdc</w:t>
            </w:r>
            <w:proofErr w:type="spellEnd"/>
            <w:r>
              <w:rPr>
                <w:rFonts w:ascii="Times New Roman" w:eastAsia="宋体" w:hAnsi="Times New Roman" w:cs="Times New Roman"/>
                <w:kern w:val="0"/>
                <w:szCs w:val="21"/>
              </w:rPr>
              <w:t xml:space="preserve">. </w:t>
            </w:r>
            <w:proofErr w:type="spellStart"/>
            <w:r>
              <w:rPr>
                <w:rFonts w:ascii="Times New Roman" w:eastAsia="宋体" w:hAnsi="Times New Roman" w:cs="Times New Roman"/>
                <w:kern w:val="0"/>
                <w:szCs w:val="21"/>
              </w:rPr>
              <w:t>cn</w:t>
            </w:r>
            <w:proofErr w:type="spellEnd"/>
            <w:r>
              <w:rPr>
                <w:rFonts w:ascii="Times New Roman" w:eastAsia="宋体" w:hAnsi="Times New Roman" w:cs="Times New Roman"/>
                <w:kern w:val="0"/>
                <w:szCs w:val="21"/>
              </w:rPr>
              <w:t>)</w:t>
            </w:r>
          </w:p>
        </w:tc>
      </w:tr>
      <w:tr w:rsidR="00915E8A" w14:paraId="336164B0" w14:textId="77777777">
        <w:tc>
          <w:tcPr>
            <w:tcW w:w="2268" w:type="dxa"/>
          </w:tcPr>
          <w:p w14:paraId="33A727F3"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土壤有机质样点</w:t>
            </w:r>
          </w:p>
        </w:tc>
        <w:tc>
          <w:tcPr>
            <w:tcW w:w="1134" w:type="dxa"/>
          </w:tcPr>
          <w:p w14:paraId="2EB45DCF"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w:t>
            </w:r>
            <w:proofErr w:type="spellStart"/>
            <w:r>
              <w:rPr>
                <w:rFonts w:ascii="Times New Roman" w:eastAsia="宋体" w:hAnsi="Times New Roman" w:cs="Times New Roman"/>
                <w:kern w:val="0"/>
                <w:szCs w:val="21"/>
              </w:rPr>
              <w:t>shp</w:t>
            </w:r>
            <w:proofErr w:type="spellEnd"/>
          </w:p>
        </w:tc>
        <w:tc>
          <w:tcPr>
            <w:tcW w:w="4894" w:type="dxa"/>
            <w:vMerge/>
          </w:tcPr>
          <w:p w14:paraId="587FA172" w14:textId="77777777" w:rsidR="00915E8A" w:rsidRDefault="00915E8A">
            <w:pPr>
              <w:jc w:val="center"/>
              <w:rPr>
                <w:rFonts w:ascii="Times New Roman" w:eastAsia="宋体" w:hAnsi="Times New Roman" w:cs="Times New Roman"/>
                <w:kern w:val="0"/>
                <w:szCs w:val="21"/>
              </w:rPr>
            </w:pPr>
          </w:p>
        </w:tc>
      </w:tr>
      <w:tr w:rsidR="00915E8A" w14:paraId="6896DE7E" w14:textId="77777777">
        <w:tc>
          <w:tcPr>
            <w:tcW w:w="2268" w:type="dxa"/>
          </w:tcPr>
          <w:p w14:paraId="3A607859"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日降雨数据</w:t>
            </w:r>
          </w:p>
        </w:tc>
        <w:tc>
          <w:tcPr>
            <w:tcW w:w="1134" w:type="dxa"/>
          </w:tcPr>
          <w:p w14:paraId="21F5C1F4"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w:t>
            </w:r>
          </w:p>
        </w:tc>
        <w:tc>
          <w:tcPr>
            <w:tcW w:w="4894" w:type="dxa"/>
          </w:tcPr>
          <w:p w14:paraId="6C1E7C63"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中国气象数据网</w:t>
            </w:r>
            <w:r>
              <w:rPr>
                <w:rFonts w:ascii="Times New Roman" w:eastAsia="宋体" w:hAnsi="Times New Roman" w:cs="Times New Roman"/>
                <w:kern w:val="0"/>
                <w:szCs w:val="21"/>
              </w:rPr>
              <w:t>(https://data.cma.cn/data/online/t/1)</w:t>
            </w:r>
          </w:p>
        </w:tc>
      </w:tr>
      <w:tr w:rsidR="00915E8A" w14:paraId="5D3767DE" w14:textId="77777777">
        <w:tc>
          <w:tcPr>
            <w:tcW w:w="2268" w:type="dxa"/>
          </w:tcPr>
          <w:p w14:paraId="7EE283C7" w14:textId="77777777" w:rsidR="00915E8A" w:rsidRDefault="00000000">
            <w:pPr>
              <w:jc w:val="center"/>
              <w:rPr>
                <w:rFonts w:ascii="Times New Roman" w:eastAsia="宋体" w:hAnsi="Times New Roman" w:cs="Times New Roman"/>
                <w:b/>
                <w:kern w:val="0"/>
                <w:szCs w:val="21"/>
              </w:rPr>
            </w:pPr>
            <w:r>
              <w:rPr>
                <w:rFonts w:ascii="Times New Roman" w:eastAsia="宋体" w:hAnsi="Times New Roman" w:cs="Times New Roman"/>
                <w:b/>
                <w:kern w:val="0"/>
                <w:szCs w:val="21"/>
              </w:rPr>
              <w:t>NDVI</w:t>
            </w:r>
            <w:r>
              <w:rPr>
                <w:rFonts w:ascii="Times New Roman" w:eastAsia="宋体" w:hAnsi="Times New Roman" w:cs="Times New Roman"/>
                <w:b/>
                <w:kern w:val="0"/>
                <w:szCs w:val="21"/>
              </w:rPr>
              <w:t>指数分布数据</w:t>
            </w:r>
          </w:p>
        </w:tc>
        <w:tc>
          <w:tcPr>
            <w:tcW w:w="1134" w:type="dxa"/>
          </w:tcPr>
          <w:p w14:paraId="52E65ABC"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.tiff</w:t>
            </w:r>
          </w:p>
        </w:tc>
        <w:tc>
          <w:tcPr>
            <w:tcW w:w="4894" w:type="dxa"/>
          </w:tcPr>
          <w:p w14:paraId="6A33B86F" w14:textId="77777777" w:rsidR="00915E8A" w:rsidRDefault="00000000">
            <w:pPr>
              <w:jc w:val="center"/>
              <w:rPr>
                <w:rFonts w:ascii="Times New Roman" w:eastAsia="宋体" w:hAnsi="Times New Roman" w:cs="Times New Roman"/>
                <w:kern w:val="0"/>
                <w:szCs w:val="21"/>
              </w:rPr>
            </w:pPr>
            <w:r>
              <w:rPr>
                <w:rFonts w:ascii="Times New Roman" w:eastAsia="宋体" w:hAnsi="Times New Roman" w:cs="Times New Roman"/>
                <w:kern w:val="0"/>
                <w:szCs w:val="21"/>
              </w:rPr>
              <w:t>NASA</w:t>
            </w:r>
            <w:r>
              <w:rPr>
                <w:rFonts w:ascii="Times New Roman" w:eastAsia="宋体" w:hAnsi="Times New Roman" w:cs="Times New Roman"/>
                <w:kern w:val="0"/>
                <w:szCs w:val="21"/>
              </w:rPr>
              <w:t>地球观测数据平台</w:t>
            </w:r>
            <w:r>
              <w:rPr>
                <w:rFonts w:ascii="Times New Roman" w:eastAsia="宋体" w:hAnsi="Times New Roman" w:cs="Times New Roman"/>
                <w:kern w:val="0"/>
                <w:szCs w:val="21"/>
              </w:rPr>
              <w:t>(https://neo.gsfc.nasa.gov/)</w:t>
            </w:r>
          </w:p>
        </w:tc>
      </w:tr>
    </w:tbl>
    <w:p w14:paraId="31989EEB"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2" w:name="_Toc103005887"/>
      <w:r>
        <w:rPr>
          <w:rFonts w:ascii="Times New Roman" w:eastAsia="黑体" w:hAnsi="Times New Roman" w:cs="Times New Roman"/>
          <w:sz w:val="28"/>
          <w:szCs w:val="28"/>
        </w:rPr>
        <w:lastRenderedPageBreak/>
        <w:t xml:space="preserve">2.1.3 </w:t>
      </w:r>
      <w:r>
        <w:rPr>
          <w:rFonts w:ascii="Times New Roman" w:eastAsia="黑体" w:hAnsi="Times New Roman" w:cs="Times New Roman"/>
          <w:sz w:val="28"/>
          <w:szCs w:val="28"/>
        </w:rPr>
        <w:t>研究方法</w:t>
      </w:r>
      <w:bookmarkEnd w:id="32"/>
    </w:p>
    <w:p w14:paraId="47156D18"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szCs w:val="24"/>
        </w:rPr>
        <w:t>以已有的数字地形分析学科实践和对土壤侵蚀模型的理论认知为基础，充分结合</w:t>
      </w:r>
      <w:r>
        <w:rPr>
          <w:rFonts w:ascii="Times New Roman" w:hAnsi="Times New Roman" w:cs="Times New Roman" w:hint="eastAsia"/>
          <w:sz w:val="24"/>
          <w:szCs w:val="24"/>
        </w:rPr>
        <w:t>DEM</w:t>
      </w:r>
      <w:r>
        <w:rPr>
          <w:rFonts w:ascii="Times New Roman" w:hAnsi="Times New Roman" w:cs="Times New Roman" w:hint="eastAsia"/>
          <w:sz w:val="24"/>
          <w:szCs w:val="24"/>
        </w:rPr>
        <w:t>可视化增强、地形表达方式的转化、要素构建、属性识别、空间分析、栅格计算等</w:t>
      </w:r>
      <w:r>
        <w:rPr>
          <w:rFonts w:ascii="Times New Roman" w:hAnsi="Times New Roman" w:cs="Times New Roman" w:hint="eastAsia"/>
          <w:sz w:val="24"/>
          <w:szCs w:val="24"/>
        </w:rPr>
        <w:t>GIS</w:t>
      </w:r>
      <w:r>
        <w:rPr>
          <w:rFonts w:ascii="Times New Roman" w:hAnsi="Times New Roman" w:cs="Times New Roman" w:hint="eastAsia"/>
          <w:sz w:val="24"/>
          <w:szCs w:val="24"/>
        </w:rPr>
        <w:t>技术，运用定量化的方式评估梯田构建前后对地形因子的扰动，进而计算流域内土壤侵蚀量的改变。</w:t>
      </w:r>
    </w:p>
    <w:p w14:paraId="1C0715C0"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szCs w:val="24"/>
        </w:rPr>
        <w:t>研究过程中采取的核心思想是控制变量，有的放矢。由于项目着重探究坡度坡长因子</w:t>
      </w:r>
      <w:r>
        <w:rPr>
          <w:rFonts w:ascii="Times New Roman" w:hAnsi="Times New Roman" w:cs="Times New Roman" w:hint="eastAsia"/>
          <w:sz w:val="24"/>
          <w:szCs w:val="24"/>
        </w:rPr>
        <w:t>LS</w:t>
      </w:r>
      <w:r>
        <w:rPr>
          <w:rFonts w:ascii="Times New Roman" w:hAnsi="Times New Roman" w:cs="Times New Roman" w:hint="eastAsia"/>
          <w:sz w:val="24"/>
          <w:szCs w:val="24"/>
        </w:rPr>
        <w:t>对土壤侵蚀强度的影响，优先决策将其他</w:t>
      </w:r>
      <w:r>
        <w:rPr>
          <w:rFonts w:ascii="Times New Roman" w:hAnsi="Times New Roman" w:cs="Times New Roman" w:hint="eastAsia"/>
          <w:sz w:val="24"/>
          <w:szCs w:val="24"/>
        </w:rPr>
        <w:t>RUSLE</w:t>
      </w:r>
      <w:r>
        <w:rPr>
          <w:rFonts w:ascii="Times New Roman" w:hAnsi="Times New Roman" w:cs="Times New Roman" w:hint="eastAsia"/>
          <w:sz w:val="24"/>
          <w:szCs w:val="24"/>
        </w:rPr>
        <w:t>模型中相对次要的模型因子设为梯田构建前后保持不变。同时采用循序渐进的研究策略，将次要模型因子归入额外可拓展的研究范畴，在保证完成</w:t>
      </w:r>
      <w:r>
        <w:rPr>
          <w:rFonts w:ascii="Times New Roman" w:hAnsi="Times New Roman" w:cs="Times New Roman" w:hint="eastAsia"/>
          <w:sz w:val="24"/>
          <w:szCs w:val="24"/>
        </w:rPr>
        <w:t>LS</w:t>
      </w:r>
      <w:r>
        <w:rPr>
          <w:rFonts w:ascii="Times New Roman" w:hAnsi="Times New Roman" w:cs="Times New Roman" w:hint="eastAsia"/>
          <w:sz w:val="24"/>
          <w:szCs w:val="24"/>
        </w:rPr>
        <w:t>因子影响力研究的前提下，增加次要因子可变，或改变梯田的形态，深入研讨土壤侵蚀变化的更多可能性。</w:t>
      </w:r>
    </w:p>
    <w:p w14:paraId="56DA2D08"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3" w:name="_Toc103005888"/>
      <w:r>
        <w:rPr>
          <w:rFonts w:ascii="Times New Roman" w:eastAsia="黑体" w:hAnsi="Times New Roman" w:cs="Times New Roman"/>
          <w:sz w:val="28"/>
          <w:szCs w:val="28"/>
        </w:rPr>
        <w:t xml:space="preserve">2.1.4 </w:t>
      </w:r>
      <w:r>
        <w:rPr>
          <w:rFonts w:ascii="Times New Roman" w:eastAsia="黑体" w:hAnsi="Times New Roman" w:cs="Times New Roman"/>
          <w:sz w:val="28"/>
          <w:szCs w:val="28"/>
        </w:rPr>
        <w:t>工作平台</w:t>
      </w:r>
      <w:bookmarkEnd w:id="33"/>
    </w:p>
    <w:p w14:paraId="0AFE7449"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本研究使用的工作平台如表</w:t>
      </w:r>
      <w:r>
        <w:rPr>
          <w:rFonts w:ascii="Times New Roman" w:hAnsi="Times New Roman" w:cs="Times New Roman"/>
          <w:sz w:val="24"/>
          <w:szCs w:val="24"/>
        </w:rPr>
        <w:t>2-3</w:t>
      </w:r>
      <w:r>
        <w:rPr>
          <w:rFonts w:ascii="Times New Roman" w:hAnsi="Times New Roman" w:cs="Times New Roman"/>
          <w:sz w:val="24"/>
          <w:szCs w:val="24"/>
        </w:rPr>
        <w:t>所示。</w:t>
      </w:r>
    </w:p>
    <w:p w14:paraId="5EBFC8F8"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2-3 </w:t>
      </w:r>
      <w:r>
        <w:rPr>
          <w:rFonts w:ascii="Times New Roman" w:eastAsia="黑体" w:hAnsi="Times New Roman" w:cs="Times New Roman"/>
          <w:szCs w:val="21"/>
        </w:rPr>
        <w:t>项目研究运用的工作平台</w:t>
      </w:r>
    </w:p>
    <w:tbl>
      <w:tblPr>
        <w:tblStyle w:val="ab"/>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4148"/>
        <w:gridCol w:w="4148"/>
      </w:tblGrid>
      <w:tr w:rsidR="00915E8A" w14:paraId="7A386E5D" w14:textId="77777777">
        <w:tc>
          <w:tcPr>
            <w:tcW w:w="4148" w:type="dxa"/>
          </w:tcPr>
          <w:p w14:paraId="7E8DB1A0" w14:textId="77777777" w:rsidR="00915E8A" w:rsidRDefault="00000000">
            <w:pPr>
              <w:jc w:val="center"/>
              <w:rPr>
                <w:rFonts w:ascii="Times New Roman" w:hAnsi="Times New Roman" w:cs="Times New Roman"/>
                <w:b/>
                <w:szCs w:val="21"/>
              </w:rPr>
            </w:pPr>
            <w:r>
              <w:rPr>
                <w:rFonts w:ascii="Times New Roman" w:hAnsi="Times New Roman" w:cs="Times New Roman"/>
                <w:b/>
                <w:szCs w:val="21"/>
              </w:rPr>
              <w:t>软件平台</w:t>
            </w:r>
          </w:p>
        </w:tc>
        <w:tc>
          <w:tcPr>
            <w:tcW w:w="4148" w:type="dxa"/>
          </w:tcPr>
          <w:p w14:paraId="1CE437AB" w14:textId="77777777" w:rsidR="00915E8A" w:rsidRDefault="00000000">
            <w:pPr>
              <w:jc w:val="center"/>
              <w:rPr>
                <w:rFonts w:ascii="Times New Roman" w:hAnsi="Times New Roman" w:cs="Times New Roman"/>
                <w:b/>
                <w:szCs w:val="21"/>
              </w:rPr>
            </w:pPr>
            <w:r>
              <w:rPr>
                <w:rFonts w:ascii="Times New Roman" w:hAnsi="Times New Roman" w:cs="Times New Roman"/>
                <w:b/>
                <w:szCs w:val="21"/>
              </w:rPr>
              <w:t>用途</w:t>
            </w:r>
          </w:p>
        </w:tc>
      </w:tr>
      <w:tr w:rsidR="00915E8A" w14:paraId="2133E24E" w14:textId="77777777">
        <w:tc>
          <w:tcPr>
            <w:tcW w:w="4148" w:type="dxa"/>
          </w:tcPr>
          <w:p w14:paraId="61EEDE6B" w14:textId="77777777" w:rsidR="00915E8A" w:rsidRDefault="00000000">
            <w:pPr>
              <w:jc w:val="center"/>
              <w:rPr>
                <w:rFonts w:ascii="Times New Roman" w:hAnsi="Times New Roman" w:cs="Times New Roman"/>
                <w:szCs w:val="21"/>
              </w:rPr>
            </w:pPr>
            <w:r>
              <w:rPr>
                <w:rFonts w:ascii="Times New Roman" w:hAnsi="Times New Roman" w:cs="Times New Roman"/>
                <w:szCs w:val="21"/>
              </w:rPr>
              <w:t>BIGE MAP</w:t>
            </w:r>
          </w:p>
        </w:tc>
        <w:tc>
          <w:tcPr>
            <w:tcW w:w="4148" w:type="dxa"/>
          </w:tcPr>
          <w:p w14:paraId="23D799CC" w14:textId="77777777" w:rsidR="00915E8A" w:rsidRDefault="00000000">
            <w:pPr>
              <w:jc w:val="center"/>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Google Earth</w:t>
            </w:r>
            <w:r>
              <w:rPr>
                <w:rFonts w:ascii="Times New Roman" w:hAnsi="Times New Roman" w:cs="Times New Roman"/>
                <w:szCs w:val="21"/>
              </w:rPr>
              <w:t>遥感数据</w:t>
            </w:r>
          </w:p>
        </w:tc>
      </w:tr>
      <w:tr w:rsidR="00915E8A" w14:paraId="044BF56B" w14:textId="77777777">
        <w:tc>
          <w:tcPr>
            <w:tcW w:w="4148" w:type="dxa"/>
          </w:tcPr>
          <w:p w14:paraId="5E7D90D8" w14:textId="77777777" w:rsidR="00915E8A" w:rsidRDefault="00000000">
            <w:pPr>
              <w:jc w:val="center"/>
              <w:rPr>
                <w:rFonts w:ascii="Times New Roman" w:hAnsi="Times New Roman" w:cs="Times New Roman"/>
                <w:szCs w:val="21"/>
              </w:rPr>
            </w:pPr>
            <w:r>
              <w:rPr>
                <w:rFonts w:ascii="Times New Roman" w:hAnsi="Times New Roman" w:cs="Times New Roman" w:hint="eastAsia"/>
                <w:szCs w:val="21"/>
              </w:rPr>
              <w:t>E</w:t>
            </w:r>
            <w:r>
              <w:rPr>
                <w:rFonts w:ascii="Times New Roman" w:hAnsi="Times New Roman" w:cs="Times New Roman"/>
                <w:szCs w:val="21"/>
              </w:rPr>
              <w:t>NVI 5.3</w:t>
            </w:r>
          </w:p>
        </w:tc>
        <w:tc>
          <w:tcPr>
            <w:tcW w:w="4148" w:type="dxa"/>
          </w:tcPr>
          <w:p w14:paraId="122A8564" w14:textId="77777777" w:rsidR="00915E8A" w:rsidRDefault="00000000">
            <w:pPr>
              <w:jc w:val="center"/>
              <w:rPr>
                <w:rFonts w:ascii="Times New Roman" w:hAnsi="Times New Roman" w:cs="Times New Roman"/>
                <w:szCs w:val="21"/>
              </w:rPr>
            </w:pPr>
            <w:r>
              <w:rPr>
                <w:rFonts w:ascii="Times New Roman" w:hAnsi="Times New Roman" w:cs="Times New Roman"/>
                <w:szCs w:val="21"/>
              </w:rPr>
              <w:t>查看遥感影像元数据</w:t>
            </w:r>
          </w:p>
        </w:tc>
      </w:tr>
      <w:tr w:rsidR="00915E8A" w14:paraId="28C490E1" w14:textId="77777777">
        <w:tc>
          <w:tcPr>
            <w:tcW w:w="4148" w:type="dxa"/>
          </w:tcPr>
          <w:p w14:paraId="7112C42A" w14:textId="77777777" w:rsidR="00915E8A" w:rsidRDefault="00000000">
            <w:pPr>
              <w:jc w:val="center"/>
              <w:rPr>
                <w:rFonts w:ascii="Times New Roman" w:hAnsi="Times New Roman" w:cs="Times New Roman"/>
                <w:szCs w:val="21"/>
              </w:rPr>
            </w:pPr>
            <w:proofErr w:type="spellStart"/>
            <w:r>
              <w:rPr>
                <w:rFonts w:ascii="Times New Roman" w:hAnsi="Times New Roman" w:cs="Times New Roman"/>
                <w:szCs w:val="21"/>
              </w:rPr>
              <w:t>CloudCompare</w:t>
            </w:r>
            <w:proofErr w:type="spellEnd"/>
          </w:p>
        </w:tc>
        <w:tc>
          <w:tcPr>
            <w:tcW w:w="4148" w:type="dxa"/>
          </w:tcPr>
          <w:p w14:paraId="77FC653B" w14:textId="77777777" w:rsidR="00915E8A" w:rsidRDefault="00000000">
            <w:pPr>
              <w:jc w:val="center"/>
              <w:rPr>
                <w:rFonts w:ascii="Times New Roman" w:hAnsi="Times New Roman" w:cs="Times New Roman"/>
                <w:szCs w:val="21"/>
              </w:rPr>
            </w:pPr>
            <w:r>
              <w:rPr>
                <w:rFonts w:ascii="Times New Roman" w:hAnsi="Times New Roman" w:cs="Times New Roman"/>
                <w:szCs w:val="21"/>
              </w:rPr>
              <w:t>裁剪拼接激光点</w:t>
            </w:r>
            <w:proofErr w:type="gramStart"/>
            <w:r>
              <w:rPr>
                <w:rFonts w:ascii="Times New Roman" w:hAnsi="Times New Roman" w:cs="Times New Roman"/>
                <w:szCs w:val="21"/>
              </w:rPr>
              <w:t>云数据</w:t>
            </w:r>
            <w:proofErr w:type="gramEnd"/>
          </w:p>
        </w:tc>
      </w:tr>
      <w:tr w:rsidR="00915E8A" w14:paraId="482D1EFB" w14:textId="77777777">
        <w:tc>
          <w:tcPr>
            <w:tcW w:w="4148" w:type="dxa"/>
          </w:tcPr>
          <w:p w14:paraId="17F6D8BD" w14:textId="77777777" w:rsidR="00915E8A" w:rsidRDefault="00000000">
            <w:pPr>
              <w:jc w:val="center"/>
              <w:rPr>
                <w:rFonts w:ascii="Times New Roman" w:hAnsi="Times New Roman" w:cs="Times New Roman"/>
                <w:szCs w:val="21"/>
              </w:rPr>
            </w:pPr>
            <w:r>
              <w:rPr>
                <w:rFonts w:ascii="Times New Roman" w:hAnsi="Times New Roman" w:cs="Times New Roman"/>
                <w:szCs w:val="21"/>
              </w:rPr>
              <w:t>ArcGIS 10.2</w:t>
            </w:r>
          </w:p>
        </w:tc>
        <w:tc>
          <w:tcPr>
            <w:tcW w:w="4148" w:type="dxa"/>
          </w:tcPr>
          <w:p w14:paraId="73E58BB2" w14:textId="77777777" w:rsidR="00915E8A" w:rsidRDefault="00000000">
            <w:pPr>
              <w:jc w:val="center"/>
              <w:rPr>
                <w:rFonts w:ascii="Times New Roman" w:hAnsi="Times New Roman" w:cs="Times New Roman"/>
                <w:szCs w:val="21"/>
              </w:rPr>
            </w:pPr>
            <w:r>
              <w:rPr>
                <w:rFonts w:ascii="Times New Roman" w:hAnsi="Times New Roman" w:cs="Times New Roman"/>
                <w:szCs w:val="21"/>
              </w:rPr>
              <w:t>DEM</w:t>
            </w:r>
            <w:r>
              <w:rPr>
                <w:rFonts w:ascii="Times New Roman" w:hAnsi="Times New Roman" w:cs="Times New Roman"/>
                <w:szCs w:val="21"/>
              </w:rPr>
              <w:t>生成与分析、土壤侵蚀量计算</w:t>
            </w:r>
          </w:p>
        </w:tc>
      </w:tr>
    </w:tbl>
    <w:p w14:paraId="060A4BA5"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34" w:name="_Toc103005889"/>
      <w:r>
        <w:rPr>
          <w:rFonts w:ascii="Times New Roman" w:eastAsia="黑体" w:hAnsi="Times New Roman" w:cs="Times New Roman"/>
          <w:sz w:val="30"/>
          <w:szCs w:val="30"/>
        </w:rPr>
        <w:t xml:space="preserve">2.2 </w:t>
      </w:r>
      <w:r>
        <w:rPr>
          <w:rFonts w:ascii="Times New Roman" w:eastAsia="黑体" w:hAnsi="Times New Roman" w:cs="Times New Roman"/>
          <w:sz w:val="30"/>
          <w:szCs w:val="30"/>
        </w:rPr>
        <w:t>技术路线</w:t>
      </w:r>
      <w:bookmarkEnd w:id="34"/>
    </w:p>
    <w:p w14:paraId="54049EDB"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本研究经历的技术路线如图</w:t>
      </w:r>
      <w:r>
        <w:rPr>
          <w:rFonts w:ascii="Times New Roman" w:hAnsi="Times New Roman" w:cs="Times New Roman"/>
          <w:sz w:val="24"/>
        </w:rPr>
        <w:t>2-3</w:t>
      </w:r>
      <w:r>
        <w:rPr>
          <w:rFonts w:ascii="Times New Roman" w:hAnsi="Times New Roman" w:cs="Times New Roman"/>
          <w:sz w:val="24"/>
        </w:rPr>
        <w:t>所示。研究过程共经历四个阶段，即文献研习准备阶段、梯田</w:t>
      </w:r>
      <w:r>
        <w:rPr>
          <w:rFonts w:ascii="Times New Roman" w:hAnsi="Times New Roman" w:cs="Times New Roman"/>
          <w:sz w:val="24"/>
        </w:rPr>
        <w:t>DEM</w:t>
      </w:r>
      <w:r>
        <w:rPr>
          <w:rFonts w:ascii="Times New Roman" w:hAnsi="Times New Roman" w:cs="Times New Roman"/>
          <w:sz w:val="24"/>
        </w:rPr>
        <w:t>生成与处理阶段、</w:t>
      </w:r>
      <w:r>
        <w:rPr>
          <w:rFonts w:ascii="Times New Roman" w:hAnsi="Times New Roman" w:cs="Times New Roman"/>
          <w:sz w:val="24"/>
        </w:rPr>
        <w:t>RUSLE</w:t>
      </w:r>
      <w:r>
        <w:rPr>
          <w:rFonts w:ascii="Times New Roman" w:hAnsi="Times New Roman" w:cs="Times New Roman"/>
          <w:sz w:val="24"/>
        </w:rPr>
        <w:t>模型因子采集阶段、模型计算结果评价阶段。</w:t>
      </w:r>
    </w:p>
    <w:p w14:paraId="504F0DF3"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w:t>
      </w:r>
      <w:r>
        <w:rPr>
          <w:rFonts w:ascii="Times New Roman" w:hAnsi="Times New Roman" w:cs="Times New Roman"/>
          <w:sz w:val="24"/>
        </w:rPr>
        <w:t>）文献研习准备阶段主要是进行初期模型知识的储备，获知课题的前人成果；阅读土壤侵蚀模型的文献资料，确定研究模型；熟悉模型参数，提出改进建议。</w:t>
      </w:r>
    </w:p>
    <w:p w14:paraId="03D70DAE"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）梯田</w:t>
      </w:r>
      <w:r>
        <w:rPr>
          <w:rFonts w:ascii="Times New Roman" w:hAnsi="Times New Roman" w:cs="Times New Roman"/>
          <w:sz w:val="24"/>
        </w:rPr>
        <w:t>DEM</w:t>
      </w:r>
      <w:r>
        <w:rPr>
          <w:rFonts w:ascii="Times New Roman" w:hAnsi="Times New Roman" w:cs="Times New Roman"/>
          <w:sz w:val="24"/>
        </w:rPr>
        <w:t>生成与处理阶段重在熟悉软件操作，将密集点</w:t>
      </w:r>
      <w:proofErr w:type="gramStart"/>
      <w:r>
        <w:rPr>
          <w:rFonts w:ascii="Times New Roman" w:hAnsi="Times New Roman" w:cs="Times New Roman"/>
          <w:sz w:val="24"/>
        </w:rPr>
        <w:t>云数据</w:t>
      </w:r>
      <w:proofErr w:type="gramEnd"/>
      <w:r>
        <w:rPr>
          <w:rFonts w:ascii="Times New Roman" w:hAnsi="Times New Roman" w:cs="Times New Roman"/>
          <w:sz w:val="24"/>
        </w:rPr>
        <w:t>依照分辨率要求内插输出为合适的</w:t>
      </w:r>
      <w:r>
        <w:rPr>
          <w:rFonts w:ascii="Times New Roman" w:hAnsi="Times New Roman" w:cs="Times New Roman"/>
          <w:sz w:val="24"/>
        </w:rPr>
        <w:t>DEM</w:t>
      </w:r>
      <w:r>
        <w:rPr>
          <w:rFonts w:ascii="Times New Roman" w:hAnsi="Times New Roman" w:cs="Times New Roman"/>
          <w:sz w:val="24"/>
        </w:rPr>
        <w:t>结果，思考梯田</w:t>
      </w:r>
      <w:r>
        <w:rPr>
          <w:rFonts w:ascii="Times New Roman" w:hAnsi="Times New Roman" w:cs="Times New Roman"/>
          <w:sz w:val="24"/>
        </w:rPr>
        <w:t>DEM</w:t>
      </w:r>
      <w:r>
        <w:rPr>
          <w:rFonts w:ascii="Times New Roman" w:hAnsi="Times New Roman" w:cs="Times New Roman"/>
          <w:sz w:val="24"/>
        </w:rPr>
        <w:t>还原为原始坡面的方法。</w:t>
      </w:r>
    </w:p>
    <w:p w14:paraId="6C347CFD"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3</w:t>
      </w:r>
      <w:r>
        <w:rPr>
          <w:rFonts w:ascii="Times New Roman" w:hAnsi="Times New Roman" w:cs="Times New Roman"/>
          <w:sz w:val="24"/>
        </w:rPr>
        <w:t>）</w:t>
      </w:r>
      <w:r>
        <w:rPr>
          <w:rFonts w:ascii="Times New Roman" w:hAnsi="Times New Roman" w:cs="Times New Roman"/>
          <w:sz w:val="24"/>
        </w:rPr>
        <w:t>RUSLE</w:t>
      </w:r>
      <w:r>
        <w:rPr>
          <w:rFonts w:ascii="Times New Roman" w:hAnsi="Times New Roman" w:cs="Times New Roman"/>
          <w:sz w:val="24"/>
        </w:rPr>
        <w:t>模型因子采集阶段主要是参考</w:t>
      </w:r>
      <w:r>
        <w:rPr>
          <w:rFonts w:ascii="Times New Roman" w:hAnsi="Times New Roman" w:cs="Times New Roman"/>
          <w:sz w:val="24"/>
        </w:rPr>
        <w:t>RUSLE</w:t>
      </w:r>
      <w:r>
        <w:rPr>
          <w:rFonts w:ascii="Times New Roman" w:hAnsi="Times New Roman" w:cs="Times New Roman"/>
          <w:sz w:val="24"/>
        </w:rPr>
        <w:t>模型相关论文，选取合适的单因子评价方法；依据实验区环境特征实际，选取单因子时的公式及参数；对所有参与模型评估的数据进行预处理。</w:t>
      </w:r>
    </w:p>
    <w:p w14:paraId="34ABD944"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4</w:t>
      </w:r>
      <w:r>
        <w:rPr>
          <w:rFonts w:ascii="Times New Roman" w:hAnsi="Times New Roman" w:cs="Times New Roman"/>
          <w:sz w:val="24"/>
        </w:rPr>
        <w:t>）模型计算结果评价阶段是研究的关键，使用</w:t>
      </w:r>
      <w:r>
        <w:rPr>
          <w:rFonts w:ascii="Times New Roman" w:hAnsi="Times New Roman" w:cs="Times New Roman"/>
          <w:sz w:val="24"/>
        </w:rPr>
        <w:t>RUSLE</w:t>
      </w:r>
      <w:r>
        <w:rPr>
          <w:rFonts w:ascii="Times New Roman" w:hAnsi="Times New Roman" w:cs="Times New Roman"/>
          <w:sz w:val="24"/>
        </w:rPr>
        <w:t>模型计算坡面梯田构造前、后土壤侵蚀量</w:t>
      </w:r>
      <w:r>
        <w:rPr>
          <w:rFonts w:ascii="Times New Roman" w:hAnsi="Times New Roman" w:cs="Times New Roman"/>
          <w:sz w:val="24"/>
        </w:rPr>
        <w:t>A</w:t>
      </w:r>
      <w:r>
        <w:rPr>
          <w:rFonts w:ascii="Times New Roman" w:hAnsi="Times New Roman" w:cs="Times New Roman"/>
          <w:sz w:val="24"/>
        </w:rPr>
        <w:t>；依据结果评价梯田构造对土壤侵蚀量变化的影响；具体考察坡度坡长因子</w:t>
      </w:r>
      <w:r>
        <w:rPr>
          <w:rFonts w:ascii="Times New Roman" w:hAnsi="Times New Roman" w:cs="Times New Roman"/>
          <w:sz w:val="24"/>
        </w:rPr>
        <w:t>LS</w:t>
      </w:r>
      <w:r>
        <w:rPr>
          <w:rFonts w:ascii="Times New Roman" w:hAnsi="Times New Roman" w:cs="Times New Roman"/>
          <w:sz w:val="24"/>
        </w:rPr>
        <w:t>的变化与侵蚀量变化的联系。同时进行拓展研究，模拟不同形态梯田，深入研讨模型结果。</w:t>
      </w:r>
    </w:p>
    <w:p w14:paraId="3FBADA26" w14:textId="77777777" w:rsidR="00915E8A" w:rsidRDefault="00000000">
      <w:pPr>
        <w:rPr>
          <w:rFonts w:ascii="Times New Roman" w:hAnsi="Times New Roman" w:cs="Times New Roman"/>
          <w:sz w:val="24"/>
        </w:rPr>
      </w:pPr>
      <w:r>
        <w:rPr>
          <w:rFonts w:ascii="Times New Roman" w:hAnsi="Times New Roman" w:cs="Times New Roman"/>
          <w:noProof/>
          <w:color w:val="0000FF"/>
          <w:sz w:val="24"/>
        </w:rPr>
        <w:lastRenderedPageBreak/>
        <mc:AlternateContent>
          <mc:Choice Requires="wps">
            <w:drawing>
              <wp:anchor distT="0" distB="0" distL="114300" distR="114300" simplePos="0" relativeHeight="251659264" behindDoc="0" locked="0" layoutInCell="1" allowOverlap="1" wp14:anchorId="65ABCB7C" wp14:editId="0AAA50BB">
                <wp:simplePos x="0" y="0"/>
                <wp:positionH relativeFrom="column">
                  <wp:posOffset>525780</wp:posOffset>
                </wp:positionH>
                <wp:positionV relativeFrom="paragraph">
                  <wp:posOffset>5139690</wp:posOffset>
                </wp:positionV>
                <wp:extent cx="800100" cy="720090"/>
                <wp:effectExtent l="0" t="0" r="0" b="3810"/>
                <wp:wrapNone/>
                <wp:docPr id="14" name="矩形 14"/>
                <wp:cNvGraphicFramePr/>
                <a:graphic xmlns:a="http://schemas.openxmlformats.org/drawingml/2006/main">
                  <a:graphicData uri="http://schemas.microsoft.com/office/word/2010/wordprocessingShape">
                    <wps:wsp>
                      <wps:cNvSpPr/>
                      <wps:spPr>
                        <a:xfrm>
                          <a:off x="0" y="0"/>
                          <a:ext cx="800100" cy="7200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1.4pt;margin-top:404.7pt;height:56.7pt;width:63pt;z-index:251659264;v-text-anchor:middle;mso-width-relative:page;mso-height-relative:page;" fillcolor="#FFFFFF [3212]" filled="t" stroked="f" coordsize="21600,21600" o:gfxdata="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DCHYINkAAAAKAQAADwAAAAAAAAABACAAAAAiAAAAZHJzL2Rvd25yZXYueG1sUEsB&#10;AhQAFAAAAAgAh07iQGAXxWxmAgAAzAQAAA4AAAAAAAAAAQAgAAAAKAEAAGRycy9lMm9Eb2MueG1s&#10;UEsFBgAAAAAGAAYAWQEAAAAGAAAAAA==&#10;">
                <v:fill on="t" focussize="0,0"/>
                <v:stroke on="f" weight="1pt" miterlimit="8" joinstyle="miter"/>
                <v:imagedata o:title=""/>
                <o:lock v:ext="edit" aspectratio="f"/>
              </v:rect>
            </w:pict>
          </mc:Fallback>
        </mc:AlternateContent>
      </w:r>
      <w:r>
        <w:rPr>
          <w:rFonts w:ascii="Times New Roman" w:hAnsi="Times New Roman" w:cs="Times New Roman"/>
          <w:noProof/>
          <w:sz w:val="24"/>
        </w:rPr>
        <w:drawing>
          <wp:inline distT="0" distB="0" distL="0" distR="0" wp14:anchorId="42E7D300" wp14:editId="52968243">
            <wp:extent cx="5234940" cy="7673975"/>
            <wp:effectExtent l="0" t="0" r="3810" b="3175"/>
            <wp:docPr id="16" name="图片 16" descr="E:\Graduating\课题组工作\Experiment\毕业论文初稿-范文\图集\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Graduating\课题组工作\Experiment\毕业论文初稿-范文\图集\技术路线.png"/>
                    <pic:cNvPicPr>
                      <a:picLocks noChangeAspect="1" noChangeArrowheads="1"/>
                    </pic:cNvPicPr>
                  </pic:nvPicPr>
                  <pic:blipFill>
                    <a:blip r:embed="rId25" cstate="print">
                      <a:extLst>
                        <a:ext uri="{28A0092B-C50C-407E-A947-70E740481C1C}">
                          <a14:useLocalDpi xmlns:a14="http://schemas.microsoft.com/office/drawing/2010/main" val="0"/>
                        </a:ext>
                      </a:extLst>
                    </a:blip>
                    <a:srcRect l="31784"/>
                    <a:stretch>
                      <a:fillRect/>
                    </a:stretch>
                  </pic:blipFill>
                  <pic:spPr>
                    <a:xfrm>
                      <a:off x="0" y="0"/>
                      <a:ext cx="5238421" cy="7679196"/>
                    </a:xfrm>
                    <a:prstGeom prst="rect">
                      <a:avLst/>
                    </a:prstGeom>
                    <a:noFill/>
                    <a:ln>
                      <a:noFill/>
                    </a:ln>
                  </pic:spPr>
                </pic:pic>
              </a:graphicData>
            </a:graphic>
          </wp:inline>
        </w:drawing>
      </w:r>
    </w:p>
    <w:p w14:paraId="7E4FB27A"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2-3 </w:t>
      </w:r>
      <w:r>
        <w:rPr>
          <w:rFonts w:ascii="Times New Roman" w:eastAsia="黑体" w:hAnsi="Times New Roman" w:cs="Times New Roman"/>
          <w:szCs w:val="21"/>
        </w:rPr>
        <w:t>技术路线图</w:t>
      </w:r>
    </w:p>
    <w:p w14:paraId="397C097B" w14:textId="77777777" w:rsidR="00915E8A" w:rsidRDefault="00915E8A">
      <w:pPr>
        <w:rPr>
          <w:rFonts w:ascii="Times New Roman" w:hAnsi="Times New Roman" w:cs="Times New Roman"/>
          <w:sz w:val="24"/>
        </w:rPr>
        <w:sectPr w:rsidR="00915E8A">
          <w:headerReference w:type="default" r:id="rId26"/>
          <w:pgSz w:w="11906" w:h="16838"/>
          <w:pgMar w:top="1440" w:right="1800" w:bottom="1440" w:left="1800" w:header="851" w:footer="992" w:gutter="0"/>
          <w:cols w:space="425"/>
          <w:docGrid w:type="lines" w:linePitch="312"/>
        </w:sectPr>
      </w:pPr>
    </w:p>
    <w:p w14:paraId="66849550" w14:textId="77777777" w:rsidR="00915E8A" w:rsidRDefault="00000000">
      <w:pPr>
        <w:keepNext/>
        <w:keepLines/>
        <w:spacing w:beforeLines="100" w:before="312" w:afterLines="100" w:after="312"/>
        <w:jc w:val="center"/>
        <w:outlineLvl w:val="0"/>
        <w:rPr>
          <w:rFonts w:ascii="Times New Roman" w:eastAsia="黑体" w:hAnsi="Times New Roman" w:cs="Times New Roman"/>
          <w:kern w:val="44"/>
          <w:sz w:val="32"/>
          <w:szCs w:val="32"/>
        </w:rPr>
      </w:pPr>
      <w:bookmarkStart w:id="35" w:name="_Toc103005890"/>
      <w:r>
        <w:rPr>
          <w:rFonts w:ascii="Times New Roman" w:eastAsia="黑体" w:hAnsi="Times New Roman" w:cs="Times New Roman"/>
          <w:b/>
          <w:kern w:val="44"/>
          <w:sz w:val="32"/>
          <w:szCs w:val="32"/>
        </w:rPr>
        <w:lastRenderedPageBreak/>
        <w:t>第</w:t>
      </w:r>
      <w:r>
        <w:rPr>
          <w:rFonts w:ascii="Times New Roman" w:eastAsia="黑体" w:hAnsi="Times New Roman" w:cs="Times New Roman"/>
          <w:b/>
          <w:kern w:val="44"/>
          <w:sz w:val="32"/>
          <w:szCs w:val="32"/>
        </w:rPr>
        <w:t>3</w:t>
      </w:r>
      <w:r>
        <w:rPr>
          <w:rFonts w:ascii="Times New Roman" w:eastAsia="黑体" w:hAnsi="Times New Roman" w:cs="Times New Roman"/>
          <w:b/>
          <w:kern w:val="44"/>
          <w:sz w:val="32"/>
          <w:szCs w:val="32"/>
        </w:rPr>
        <w:t>章</w:t>
      </w:r>
      <w:r>
        <w:rPr>
          <w:rFonts w:ascii="Times New Roman" w:eastAsia="黑体" w:hAnsi="Times New Roman" w:cs="Times New Roman"/>
          <w:b/>
          <w:kern w:val="44"/>
          <w:sz w:val="32"/>
          <w:szCs w:val="32"/>
        </w:rPr>
        <w:t xml:space="preserve"> </w:t>
      </w:r>
      <w:r>
        <w:rPr>
          <w:rFonts w:ascii="Times New Roman" w:eastAsia="黑体" w:hAnsi="Times New Roman" w:cs="Times New Roman"/>
          <w:b/>
          <w:kern w:val="44"/>
          <w:sz w:val="32"/>
          <w:szCs w:val="32"/>
        </w:rPr>
        <w:t>梯田建设前后的地形构建及特征分析</w:t>
      </w:r>
      <w:bookmarkEnd w:id="35"/>
    </w:p>
    <w:p w14:paraId="076111E8"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36" w:name="_Toc103005891"/>
      <w:r>
        <w:rPr>
          <w:rFonts w:ascii="Times New Roman" w:eastAsia="黑体" w:hAnsi="Times New Roman" w:cs="Times New Roman"/>
          <w:sz w:val="30"/>
          <w:szCs w:val="30"/>
        </w:rPr>
        <w:t>3.1 DEM</w:t>
      </w:r>
      <w:r>
        <w:rPr>
          <w:rFonts w:ascii="Times New Roman" w:eastAsia="黑体" w:hAnsi="Times New Roman" w:cs="Times New Roman"/>
          <w:sz w:val="30"/>
          <w:szCs w:val="30"/>
        </w:rPr>
        <w:t>数据预处理</w:t>
      </w:r>
      <w:bookmarkEnd w:id="36"/>
    </w:p>
    <w:p w14:paraId="31F89DB7"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本项目通过激光仪点在</w:t>
      </w:r>
      <w:r>
        <w:rPr>
          <w:rFonts w:ascii="Times New Roman" w:hAnsi="Times New Roman" w:cs="Times New Roman"/>
          <w:sz w:val="24"/>
        </w:rPr>
        <w:t>x</w:t>
      </w:r>
      <w:r>
        <w:rPr>
          <w:rFonts w:ascii="Times New Roman" w:hAnsi="Times New Roman" w:cs="Times New Roman"/>
          <w:sz w:val="24"/>
        </w:rPr>
        <w:t>，</w:t>
      </w:r>
      <w:r>
        <w:rPr>
          <w:rFonts w:ascii="Times New Roman" w:hAnsi="Times New Roman" w:cs="Times New Roman"/>
          <w:sz w:val="24"/>
        </w:rPr>
        <w:t>y</w:t>
      </w:r>
      <w:r>
        <w:rPr>
          <w:rFonts w:ascii="Times New Roman" w:hAnsi="Times New Roman" w:cs="Times New Roman"/>
          <w:sz w:val="24"/>
        </w:rPr>
        <w:t>，</w:t>
      </w:r>
      <w:r>
        <w:rPr>
          <w:rFonts w:ascii="Times New Roman" w:hAnsi="Times New Roman" w:cs="Times New Roman"/>
          <w:sz w:val="24"/>
        </w:rPr>
        <w:t>z</w:t>
      </w:r>
      <w:r>
        <w:rPr>
          <w:rFonts w:ascii="Times New Roman" w:hAnsi="Times New Roman" w:cs="Times New Roman"/>
          <w:sz w:val="24"/>
        </w:rPr>
        <w:t>方向的间距为</w:t>
      </w:r>
      <w:r>
        <w:rPr>
          <w:rFonts w:ascii="Times New Roman" w:hAnsi="Times New Roman" w:cs="Times New Roman"/>
          <w:sz w:val="24"/>
        </w:rPr>
        <w:t>0.01</w:t>
      </w:r>
      <w:r>
        <w:rPr>
          <w:rFonts w:ascii="Times New Roman" w:hAnsi="Times New Roman" w:cs="Times New Roman" w:hint="eastAsia"/>
          <w:sz w:val="24"/>
        </w:rPr>
        <w:t>m</w:t>
      </w:r>
      <w:r>
        <w:rPr>
          <w:rFonts w:ascii="Times New Roman" w:hAnsi="Times New Roman" w:cs="Times New Roman" w:hint="eastAsia"/>
          <w:sz w:val="24"/>
        </w:rPr>
        <w:t>的黄土高原</w:t>
      </w:r>
      <w:proofErr w:type="gramStart"/>
      <w:r>
        <w:rPr>
          <w:rFonts w:ascii="Times New Roman" w:hAnsi="Times New Roman" w:cs="Times New Roman" w:hint="eastAsia"/>
          <w:sz w:val="24"/>
        </w:rPr>
        <w:t>窑家湾样</w:t>
      </w:r>
      <w:proofErr w:type="gramEnd"/>
      <w:r>
        <w:rPr>
          <w:rFonts w:ascii="Times New Roman" w:hAnsi="Times New Roman" w:cs="Times New Roman" w:hint="eastAsia"/>
          <w:sz w:val="24"/>
        </w:rPr>
        <w:t>区点云数据</w:t>
      </w:r>
      <w:r>
        <w:rPr>
          <w:rFonts w:ascii="Times New Roman" w:hAnsi="Times New Roman" w:cs="Times New Roman"/>
          <w:sz w:val="24"/>
        </w:rPr>
        <w:t>，在此基础上基于点云插值，生成</w:t>
      </w:r>
      <w:proofErr w:type="gramStart"/>
      <w:r>
        <w:rPr>
          <w:rFonts w:ascii="Times New Roman" w:hAnsi="Times New Roman" w:cs="Times New Roman"/>
          <w:sz w:val="24"/>
        </w:rPr>
        <w:t>亚米级像元</w:t>
      </w:r>
      <w:proofErr w:type="gramEnd"/>
      <w:r>
        <w:rPr>
          <w:rFonts w:ascii="Times New Roman" w:hAnsi="Times New Roman" w:cs="Times New Roman"/>
          <w:sz w:val="24"/>
        </w:rPr>
        <w:t>精度（</w:t>
      </w:r>
      <w:r>
        <w:rPr>
          <w:rFonts w:ascii="Times New Roman" w:hAnsi="Times New Roman" w:cs="Times New Roman"/>
          <w:sz w:val="24"/>
        </w:rPr>
        <w:t>0.1</w:t>
      </w:r>
      <w:r>
        <w:rPr>
          <w:rFonts w:ascii="Times New Roman" w:hAnsi="Times New Roman" w:cs="Times New Roman" w:hint="eastAsia"/>
          <w:sz w:val="24"/>
        </w:rPr>
        <w:t>m</w:t>
      </w:r>
      <w:r>
        <w:rPr>
          <w:rFonts w:ascii="Times New Roman" w:hAnsi="Times New Roman" w:cs="Times New Roman"/>
          <w:sz w:val="24"/>
        </w:rPr>
        <w:t>）的</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。点</w:t>
      </w:r>
      <w:proofErr w:type="gramStart"/>
      <w:r>
        <w:rPr>
          <w:rFonts w:ascii="Times New Roman" w:hAnsi="Times New Roman" w:cs="Times New Roman"/>
          <w:sz w:val="24"/>
        </w:rPr>
        <w:t>云数据</w:t>
      </w:r>
      <w:proofErr w:type="gramEnd"/>
      <w:r>
        <w:rPr>
          <w:rFonts w:ascii="Times New Roman" w:hAnsi="Times New Roman" w:cs="Times New Roman"/>
          <w:sz w:val="24"/>
        </w:rPr>
        <w:t>是在空间上构筑的，能够密铺于三维地形表面的高密度点集</w:t>
      </w:r>
      <w:r>
        <w:rPr>
          <w:rFonts w:ascii="Times New Roman" w:hAnsi="Times New Roman" w:cs="Times New Roman" w:hint="eastAsia"/>
          <w:sz w:val="24"/>
        </w:rPr>
        <w:t>。</w:t>
      </w:r>
    </w:p>
    <w:p w14:paraId="29C7444F"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但是，由点</w:t>
      </w:r>
      <w:proofErr w:type="gramStart"/>
      <w:r>
        <w:rPr>
          <w:rFonts w:ascii="Times New Roman" w:hAnsi="Times New Roman" w:cs="Times New Roman"/>
          <w:sz w:val="24"/>
        </w:rPr>
        <w:t>云数据</w:t>
      </w:r>
      <w:proofErr w:type="gramEnd"/>
      <w:r>
        <w:rPr>
          <w:rFonts w:ascii="Times New Roman" w:hAnsi="Times New Roman" w:cs="Times New Roman"/>
          <w:sz w:val="24"/>
        </w:rPr>
        <w:t>直接插值</w:t>
      </w:r>
      <w:r>
        <w:rPr>
          <w:rFonts w:ascii="Times New Roman" w:hAnsi="Times New Roman" w:cs="Times New Roman" w:hint="eastAsia"/>
          <w:sz w:val="24"/>
        </w:rPr>
        <w:t>转为</w:t>
      </w:r>
      <w:r>
        <w:rPr>
          <w:rFonts w:ascii="Times New Roman" w:hAnsi="Times New Roman" w:cs="Times New Roman" w:hint="eastAsia"/>
          <w:sz w:val="24"/>
        </w:rPr>
        <w:t>DEM</w:t>
      </w:r>
      <w:r>
        <w:rPr>
          <w:rFonts w:ascii="Times New Roman" w:hAnsi="Times New Roman" w:cs="Times New Roman" w:hint="eastAsia"/>
          <w:sz w:val="24"/>
        </w:rPr>
        <w:t>数据时将不可避免地受到</w:t>
      </w:r>
      <w:proofErr w:type="gramStart"/>
      <w:r>
        <w:rPr>
          <w:rFonts w:ascii="Times New Roman" w:hAnsi="Times New Roman" w:cs="Times New Roman" w:hint="eastAsia"/>
          <w:sz w:val="24"/>
        </w:rPr>
        <w:t>原始点云数据</w:t>
      </w:r>
      <w:proofErr w:type="gramEnd"/>
      <w:r>
        <w:rPr>
          <w:rFonts w:ascii="Times New Roman" w:hAnsi="Times New Roman" w:cs="Times New Roman" w:hint="eastAsia"/>
          <w:sz w:val="24"/>
        </w:rPr>
        <w:t>缺失等因素的影响，导致插值形成的</w:t>
      </w:r>
      <w:r>
        <w:rPr>
          <w:rFonts w:ascii="Times New Roman" w:hAnsi="Times New Roman" w:cs="Times New Roman" w:hint="eastAsia"/>
          <w:sz w:val="24"/>
        </w:rPr>
        <w:t>DEM</w:t>
      </w:r>
      <w:r>
        <w:rPr>
          <w:rFonts w:ascii="Times New Roman" w:hAnsi="Times New Roman" w:cs="Times New Roman" w:hint="eastAsia"/>
          <w:sz w:val="24"/>
        </w:rPr>
        <w:t>内部容易产生斑状空洞，而边缘易产生“黑边”。因此要对数字高程模型中边缘“黑边”进行抹除操作。图</w:t>
      </w:r>
      <w:r>
        <w:rPr>
          <w:rFonts w:ascii="Times New Roman" w:hAnsi="Times New Roman" w:cs="Times New Roman"/>
          <w:sz w:val="24"/>
        </w:rPr>
        <w:t>3</w:t>
      </w:r>
      <w:r>
        <w:rPr>
          <w:rFonts w:ascii="Times New Roman" w:hAnsi="Times New Roman" w:cs="Times New Roman" w:hint="eastAsia"/>
          <w:sz w:val="24"/>
        </w:rPr>
        <w:t>-</w:t>
      </w:r>
      <w:r>
        <w:rPr>
          <w:rFonts w:ascii="Times New Roman" w:hAnsi="Times New Roman" w:cs="Times New Roman"/>
          <w:sz w:val="24"/>
        </w:rPr>
        <w:t>1</w:t>
      </w:r>
      <w:r>
        <w:rPr>
          <w:rFonts w:ascii="Times New Roman" w:hAnsi="Times New Roman" w:cs="Times New Roman" w:hint="eastAsia"/>
          <w:sz w:val="24"/>
        </w:rPr>
        <w:t>中蓝边为目视识别设定的数据异常区，通过矢量转栅格、栅格计算器工具擦除对应区域数据。考虑到</w:t>
      </w:r>
      <w:r>
        <w:rPr>
          <w:rFonts w:ascii="Times New Roman" w:hAnsi="Times New Roman" w:cs="Times New Roman" w:hint="eastAsia"/>
          <w:sz w:val="24"/>
        </w:rPr>
        <w:t>RUSLE</w:t>
      </w:r>
      <w:r>
        <w:rPr>
          <w:rFonts w:ascii="Times New Roman" w:hAnsi="Times New Roman" w:cs="Times New Roman" w:hint="eastAsia"/>
          <w:sz w:val="24"/>
        </w:rPr>
        <w:t>模型是基于单个栅格及对其小邻域内各因子的计算，从样区边缘擦除小面积的连片数据不会对土壤侵蚀的模拟结果产生显著影响。</w:t>
      </w:r>
    </w:p>
    <w:p w14:paraId="5C944178" w14:textId="77777777" w:rsidR="00915E8A" w:rsidRDefault="00915E8A">
      <w:pPr>
        <w:ind w:firstLineChars="200" w:firstLine="480"/>
        <w:rPr>
          <w:rFonts w:ascii="Times New Roman" w:hAnsi="Times New Roman" w:cs="Times New Roman"/>
          <w:sz w:val="24"/>
        </w:rPr>
      </w:pPr>
    </w:p>
    <w:p w14:paraId="3EA09054" w14:textId="77777777" w:rsidR="00915E8A" w:rsidRDefault="00000000">
      <w:pPr>
        <w:ind w:firstLineChars="200" w:firstLine="420"/>
        <w:jc w:val="center"/>
        <w:rPr>
          <w:rFonts w:ascii="Times New Roman" w:hAnsi="Times New Roman" w:cs="Times New Roman"/>
          <w:sz w:val="24"/>
        </w:rPr>
      </w:pPr>
      <w:r>
        <w:rPr>
          <w:noProof/>
        </w:rPr>
        <w:drawing>
          <wp:inline distT="0" distB="0" distL="0" distR="0" wp14:anchorId="73102751" wp14:editId="4DC14C9B">
            <wp:extent cx="2742565" cy="4147185"/>
            <wp:effectExtent l="0" t="0" r="63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2751492" cy="4160499"/>
                    </a:xfrm>
                    <a:prstGeom prst="rect">
                      <a:avLst/>
                    </a:prstGeom>
                  </pic:spPr>
                </pic:pic>
              </a:graphicData>
            </a:graphic>
          </wp:inline>
        </w:drawing>
      </w:r>
    </w:p>
    <w:p w14:paraId="30CDCA65"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3-1</w:t>
      </w:r>
      <w:r>
        <w:rPr>
          <w:rFonts w:ascii="Times New Roman" w:eastAsia="宋体" w:hAnsi="Times New Roman" w:cs="Times New Roman"/>
          <w:sz w:val="24"/>
          <w:szCs w:val="24"/>
        </w:rPr>
        <w:t xml:space="preserve"> </w:t>
      </w:r>
      <w:r>
        <w:rPr>
          <w:rFonts w:ascii="Times New Roman" w:eastAsia="黑体" w:hAnsi="Times New Roman" w:cs="Times New Roman"/>
          <w:szCs w:val="21"/>
        </w:rPr>
        <w:t>样区</w:t>
      </w:r>
      <w:r>
        <w:rPr>
          <w:rFonts w:ascii="Times New Roman" w:eastAsia="黑体" w:hAnsi="Times New Roman" w:cs="Times New Roman"/>
          <w:szCs w:val="21"/>
        </w:rPr>
        <w:t>DEM</w:t>
      </w:r>
      <w:r>
        <w:rPr>
          <w:rFonts w:ascii="Times New Roman" w:eastAsia="黑体" w:hAnsi="Times New Roman" w:cs="Times New Roman"/>
          <w:szCs w:val="21"/>
        </w:rPr>
        <w:t>数据去</w:t>
      </w:r>
      <w:r>
        <w:rPr>
          <w:rFonts w:ascii="Times New Roman" w:eastAsia="黑体" w:hAnsi="Times New Roman" w:cs="Times New Roman"/>
          <w:szCs w:val="21"/>
        </w:rPr>
        <w:t>“</w:t>
      </w:r>
      <w:r>
        <w:rPr>
          <w:rFonts w:ascii="Times New Roman" w:eastAsia="黑体" w:hAnsi="Times New Roman" w:cs="Times New Roman"/>
          <w:szCs w:val="21"/>
        </w:rPr>
        <w:t>黑边</w:t>
      </w:r>
      <w:r>
        <w:rPr>
          <w:rFonts w:ascii="Times New Roman" w:eastAsia="黑体" w:hAnsi="Times New Roman" w:cs="Times New Roman"/>
          <w:szCs w:val="21"/>
        </w:rPr>
        <w:t>”</w:t>
      </w:r>
    </w:p>
    <w:p w14:paraId="61DA6366" w14:textId="77777777" w:rsidR="00915E8A" w:rsidRDefault="00915E8A">
      <w:pPr>
        <w:ind w:firstLineChars="200" w:firstLine="480"/>
        <w:rPr>
          <w:rFonts w:ascii="Times New Roman" w:hAnsi="Times New Roman" w:cs="Times New Roman"/>
          <w:sz w:val="24"/>
        </w:rPr>
      </w:pPr>
    </w:p>
    <w:p w14:paraId="122430AD" w14:textId="77777777" w:rsidR="00915E8A" w:rsidRDefault="00915E8A">
      <w:pPr>
        <w:ind w:firstLineChars="200" w:firstLine="480"/>
        <w:rPr>
          <w:rFonts w:ascii="Times New Roman" w:hAnsi="Times New Roman" w:cs="Times New Roman"/>
          <w:sz w:val="24"/>
        </w:rPr>
      </w:pPr>
    </w:p>
    <w:p w14:paraId="116C108D" w14:textId="77777777" w:rsidR="00915E8A" w:rsidRDefault="00915E8A">
      <w:pPr>
        <w:ind w:firstLineChars="200" w:firstLine="480"/>
        <w:rPr>
          <w:rFonts w:ascii="Times New Roman" w:hAnsi="Times New Roman" w:cs="Times New Roman"/>
          <w:sz w:val="24"/>
        </w:rPr>
      </w:pPr>
    </w:p>
    <w:p w14:paraId="79C3B16F" w14:textId="77777777" w:rsidR="00915E8A" w:rsidRDefault="00915E8A">
      <w:pPr>
        <w:ind w:firstLineChars="200" w:firstLine="480"/>
        <w:rPr>
          <w:rFonts w:ascii="Times New Roman" w:hAnsi="Times New Roman" w:cs="Times New Roman"/>
          <w:sz w:val="24"/>
        </w:rPr>
      </w:pPr>
    </w:p>
    <w:p w14:paraId="637AE2B6"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37" w:name="_Toc103005892"/>
      <w:r>
        <w:rPr>
          <w:rFonts w:ascii="Times New Roman" w:eastAsia="黑体" w:hAnsi="Times New Roman" w:cs="Times New Roman"/>
          <w:sz w:val="30"/>
          <w:szCs w:val="30"/>
        </w:rPr>
        <w:lastRenderedPageBreak/>
        <w:t xml:space="preserve">3.2 </w:t>
      </w:r>
      <w:r>
        <w:rPr>
          <w:rFonts w:ascii="Times New Roman" w:eastAsia="黑体" w:hAnsi="Times New Roman" w:cs="Times New Roman"/>
          <w:sz w:val="30"/>
          <w:szCs w:val="30"/>
        </w:rPr>
        <w:t>含梯田</w:t>
      </w:r>
      <w:r>
        <w:rPr>
          <w:rFonts w:ascii="Times New Roman" w:eastAsia="黑体" w:hAnsi="Times New Roman" w:cs="Times New Roman"/>
          <w:sz w:val="30"/>
          <w:szCs w:val="30"/>
        </w:rPr>
        <w:t>DEM</w:t>
      </w:r>
      <w:r>
        <w:rPr>
          <w:rFonts w:ascii="Times New Roman" w:eastAsia="黑体" w:hAnsi="Times New Roman" w:cs="Times New Roman"/>
          <w:sz w:val="30"/>
          <w:szCs w:val="30"/>
        </w:rPr>
        <w:t>的</w:t>
      </w:r>
      <w:r>
        <w:rPr>
          <w:rFonts w:ascii="Times New Roman" w:eastAsia="黑体" w:hAnsi="Times New Roman" w:cs="Times New Roman" w:hint="eastAsia"/>
          <w:sz w:val="30"/>
          <w:szCs w:val="30"/>
        </w:rPr>
        <w:t>基本特征</w:t>
      </w:r>
      <w:bookmarkEnd w:id="37"/>
    </w:p>
    <w:p w14:paraId="7C5855D4"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8" w:name="_Toc103005893"/>
      <w:r>
        <w:rPr>
          <w:rFonts w:ascii="Times New Roman" w:eastAsia="黑体" w:hAnsi="Times New Roman" w:cs="Times New Roman"/>
          <w:sz w:val="28"/>
          <w:szCs w:val="28"/>
        </w:rPr>
        <w:t xml:space="preserve">3.2.1 </w:t>
      </w:r>
      <w:r>
        <w:rPr>
          <w:rFonts w:ascii="Times New Roman" w:eastAsia="黑体" w:hAnsi="Times New Roman" w:cs="Times New Roman" w:hint="eastAsia"/>
          <w:sz w:val="28"/>
          <w:szCs w:val="28"/>
        </w:rPr>
        <w:t>梯田的数学</w:t>
      </w:r>
      <w:r>
        <w:rPr>
          <w:rFonts w:ascii="Times New Roman" w:eastAsia="黑体" w:hAnsi="Times New Roman" w:cs="Times New Roman"/>
          <w:sz w:val="28"/>
          <w:szCs w:val="28"/>
        </w:rPr>
        <w:t>模型</w:t>
      </w:r>
      <w:bookmarkEnd w:id="38"/>
    </w:p>
    <w:p w14:paraId="63E18D91" w14:textId="77777777" w:rsidR="00915E8A" w:rsidRDefault="00000000">
      <w:pPr>
        <w:ind w:firstLineChars="200" w:firstLine="480"/>
        <w:rPr>
          <w:rFonts w:ascii="Times New Roman" w:eastAsia="黑体" w:hAnsi="Times New Roman" w:cs="Times New Roman"/>
          <w:szCs w:val="21"/>
        </w:rPr>
      </w:pPr>
      <w:r>
        <w:rPr>
          <w:rFonts w:ascii="Times New Roman" w:hAnsi="Times New Roman" w:cs="Times New Roman"/>
          <w:sz w:val="24"/>
        </w:rPr>
        <w:t>梯田一般指开辟于山地、丘陵地区较缓坡面上顺等高线方向延伸的条状</w:t>
      </w:r>
      <w:proofErr w:type="gramStart"/>
      <w:r>
        <w:rPr>
          <w:rFonts w:ascii="Times New Roman" w:hAnsi="Times New Roman" w:cs="Times New Roman"/>
          <w:sz w:val="24"/>
        </w:rPr>
        <w:t>阶坎形</w:t>
      </w:r>
      <w:proofErr w:type="gramEnd"/>
      <w:r>
        <w:rPr>
          <w:rFonts w:ascii="Times New Roman" w:hAnsi="Times New Roman" w:cs="Times New Roman"/>
          <w:sz w:val="24"/>
        </w:rPr>
        <w:t>田块</w:t>
      </w:r>
      <w:r>
        <w:rPr>
          <w:rFonts w:ascii="Times New Roman" w:hAnsi="Times New Roman" w:cs="Times New Roman"/>
          <w:sz w:val="24"/>
        </w:rPr>
        <w:fldChar w:fldCharType="begin"/>
      </w:r>
      <w:r>
        <w:rPr>
          <w:rFonts w:ascii="Times New Roman" w:hAnsi="Times New Roman" w:cs="Times New Roman"/>
          <w:sz w:val="24"/>
        </w:rPr>
        <w:instrText xml:space="preserve"> REF _Ref101118514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[8]</w:t>
      </w:r>
      <w:r>
        <w:rPr>
          <w:rFonts w:ascii="Times New Roman" w:hAnsi="Times New Roman" w:cs="Times New Roman"/>
          <w:sz w:val="24"/>
        </w:rPr>
        <w:fldChar w:fldCharType="end"/>
      </w:r>
      <w:r>
        <w:rPr>
          <w:rFonts w:ascii="Times New Roman" w:hAnsi="Times New Roman" w:cs="Times New Roman"/>
          <w:sz w:val="24"/>
        </w:rPr>
        <w:t>。目前学者们对于</w:t>
      </w:r>
      <w:r>
        <w:rPr>
          <w:rFonts w:ascii="Times New Roman" w:hAnsi="Times New Roman" w:cs="Times New Roman"/>
          <w:sz w:val="24"/>
        </w:rPr>
        <w:t>DEM</w:t>
      </w:r>
      <w:r>
        <w:rPr>
          <w:rFonts w:ascii="Times New Roman" w:hAnsi="Times New Roman" w:cs="Times New Roman"/>
          <w:sz w:val="24"/>
        </w:rPr>
        <w:t>的晕渲数字化表达进行了系列改进，对梯田</w:t>
      </w:r>
      <w:r>
        <w:rPr>
          <w:rFonts w:ascii="Times New Roman" w:hAnsi="Times New Roman" w:cs="Times New Roman"/>
          <w:sz w:val="24"/>
        </w:rPr>
        <w:t>DEM</w:t>
      </w:r>
      <w:r>
        <w:rPr>
          <w:rFonts w:ascii="Times New Roman" w:hAnsi="Times New Roman" w:cs="Times New Roman"/>
          <w:sz w:val="24"/>
        </w:rPr>
        <w:t>的构建也有深入研究，这都源于多数大范围航测生成的</w:t>
      </w:r>
      <w:r>
        <w:rPr>
          <w:rFonts w:ascii="Times New Roman" w:hAnsi="Times New Roman" w:cs="Times New Roman"/>
          <w:sz w:val="24"/>
        </w:rPr>
        <w:t>DEM</w:t>
      </w:r>
      <w:r>
        <w:rPr>
          <w:rFonts w:ascii="Times New Roman" w:hAnsi="Times New Roman" w:cs="Times New Roman"/>
          <w:sz w:val="24"/>
        </w:rPr>
        <w:t>数据，无法满足真实地表梯田观察的分辨率需要；项目依托</w:t>
      </w:r>
      <w:proofErr w:type="gramStart"/>
      <w:r>
        <w:rPr>
          <w:rFonts w:ascii="Times New Roman" w:hAnsi="Times New Roman" w:cs="Times New Roman"/>
          <w:sz w:val="24"/>
        </w:rPr>
        <w:t>窑家湾样</w:t>
      </w:r>
      <w:proofErr w:type="gramEnd"/>
      <w:r>
        <w:rPr>
          <w:rFonts w:ascii="Times New Roman" w:hAnsi="Times New Roman" w:cs="Times New Roman"/>
          <w:sz w:val="24"/>
        </w:rPr>
        <w:t>区内以精密激光仪扫描实测的点云数据，生成近似高分辨率遥感影像能勘测的实际坡面状况，以真实梯田</w:t>
      </w:r>
      <w:proofErr w:type="spellStart"/>
      <w:r>
        <w:rPr>
          <w:rFonts w:ascii="Times New Roman" w:hAnsi="Times New Roman" w:cs="Times New Roman"/>
          <w:sz w:val="24"/>
        </w:rPr>
        <w:t>DEM</w:t>
      </w:r>
      <w:proofErr w:type="spellEnd"/>
      <w:r>
        <w:rPr>
          <w:rFonts w:ascii="Times New Roman" w:hAnsi="Times New Roman" w:cs="Times New Roman"/>
          <w:sz w:val="24"/>
        </w:rPr>
        <w:t>为基础进行一系列研究。</w:t>
      </w:r>
    </w:p>
    <w:p w14:paraId="5F00CEB6"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从形态特征上，梯田可分为坡式梯田、水平梯田和反坡梯田。</w:t>
      </w:r>
      <w:proofErr w:type="gramStart"/>
      <w:r>
        <w:rPr>
          <w:rFonts w:ascii="Times New Roman" w:hAnsi="Times New Roman" w:cs="Times New Roman"/>
          <w:sz w:val="24"/>
        </w:rPr>
        <w:t>窑家湾流</w:t>
      </w:r>
      <w:proofErr w:type="gramEnd"/>
      <w:r>
        <w:rPr>
          <w:rFonts w:ascii="Times New Roman" w:hAnsi="Times New Roman" w:cs="Times New Roman"/>
          <w:sz w:val="24"/>
        </w:rPr>
        <w:t>域的梯田以水平梯田为主，面积在域内</w:t>
      </w:r>
      <w:proofErr w:type="gramStart"/>
      <w:r>
        <w:rPr>
          <w:rFonts w:ascii="Times New Roman" w:hAnsi="Times New Roman" w:cs="Times New Roman"/>
          <w:sz w:val="24"/>
        </w:rPr>
        <w:t>占比较</w:t>
      </w:r>
      <w:proofErr w:type="gramEnd"/>
      <w:r>
        <w:rPr>
          <w:rFonts w:ascii="Times New Roman" w:hAnsi="Times New Roman" w:cs="Times New Roman"/>
          <w:sz w:val="24"/>
        </w:rPr>
        <w:t>高，但人工修筑的梯田田坎不可避免地存在一定的坡度倾向，实际上呈现坡式梯田的特征。</w:t>
      </w:r>
      <w:proofErr w:type="gramStart"/>
      <w:r>
        <w:rPr>
          <w:rFonts w:ascii="Times New Roman" w:hAnsi="Times New Roman" w:cs="Times New Roman"/>
          <w:sz w:val="24"/>
        </w:rPr>
        <w:t>参考祝士杰</w:t>
      </w:r>
      <w:proofErr w:type="gramEnd"/>
      <w:r>
        <w:rPr>
          <w:rFonts w:ascii="Times New Roman" w:hAnsi="Times New Roman" w:cs="Times New Roman"/>
          <w:sz w:val="24"/>
        </w:rPr>
        <w:t>，汤国安等</w:t>
      </w:r>
      <w:r>
        <w:rPr>
          <w:rFonts w:ascii="Times New Roman" w:hAnsi="Times New Roman" w:cs="Times New Roman"/>
          <w:sz w:val="24"/>
        </w:rPr>
        <w:fldChar w:fldCharType="begin"/>
      </w:r>
      <w:r>
        <w:rPr>
          <w:rFonts w:ascii="Times New Roman" w:hAnsi="Times New Roman" w:cs="Times New Roman"/>
          <w:sz w:val="24"/>
        </w:rPr>
        <w:instrText xml:space="preserve"> REF _Ref101118514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[8]</w:t>
      </w:r>
      <w:r>
        <w:rPr>
          <w:rFonts w:ascii="Times New Roman" w:hAnsi="Times New Roman" w:cs="Times New Roman"/>
          <w:sz w:val="24"/>
        </w:rPr>
        <w:fldChar w:fldCharType="end"/>
      </w:r>
      <w:r>
        <w:rPr>
          <w:rFonts w:ascii="Times New Roman" w:hAnsi="Times New Roman" w:cs="Times New Roman"/>
          <w:sz w:val="24"/>
        </w:rPr>
        <w:t>通过提取梯田田坎及相应</w:t>
      </w:r>
      <w:proofErr w:type="gramStart"/>
      <w:r>
        <w:rPr>
          <w:rFonts w:ascii="Times New Roman" w:hAnsi="Times New Roman" w:cs="Times New Roman"/>
          <w:sz w:val="24"/>
        </w:rPr>
        <w:t>约束线实现</w:t>
      </w:r>
      <w:proofErr w:type="gramEnd"/>
      <w:r>
        <w:rPr>
          <w:rFonts w:ascii="Times New Roman" w:hAnsi="Times New Roman" w:cs="Times New Roman"/>
          <w:sz w:val="24"/>
        </w:rPr>
        <w:t>梯田的快速构建，梯田数学模型如图</w:t>
      </w:r>
      <w:r>
        <w:rPr>
          <w:rFonts w:ascii="Times New Roman" w:hAnsi="Times New Roman" w:cs="Times New Roman"/>
          <w:sz w:val="24"/>
        </w:rPr>
        <w:t>3-2</w:t>
      </w:r>
      <w:r>
        <w:rPr>
          <w:rFonts w:ascii="Times New Roman" w:hAnsi="Times New Roman" w:cs="Times New Roman"/>
          <w:sz w:val="24"/>
        </w:rPr>
        <w:t>所示：</w:t>
      </w:r>
    </w:p>
    <w:p w14:paraId="3D07108E" w14:textId="77777777" w:rsidR="00915E8A" w:rsidRDefault="00000000">
      <w:pPr>
        <w:pStyle w:val="af"/>
      </w:pPr>
      <w:r>
        <w:rPr>
          <w:rFonts w:eastAsiaTheme="minorEastAsia"/>
          <w:iCs/>
        </w:rPr>
        <w:tab/>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tanω</m:t>
        </m:r>
      </m:oMath>
      <w:r>
        <w:rPr>
          <w:rFonts w:eastAsiaTheme="minorEastAsia"/>
          <w:iCs/>
        </w:rPr>
        <w:tab/>
      </w:r>
      <w:r>
        <w:t>（</w:t>
      </w:r>
      <w:r>
        <w:rPr>
          <w:rFonts w:hint="eastAsia"/>
        </w:rPr>
        <w:t>3</w:t>
      </w:r>
      <w:r>
        <w:t>-1</w:t>
      </w:r>
      <w:r>
        <w:t>）</w:t>
      </w:r>
    </w:p>
    <w:p w14:paraId="5312FBC4" w14:textId="77777777" w:rsidR="00915E8A" w:rsidRDefault="00000000">
      <w:pPr>
        <w:pStyle w:val="af"/>
      </w:pPr>
      <w:r>
        <w:rPr>
          <w:iCs/>
        </w:rPr>
        <w:tab/>
      </w:r>
      <m:oMath>
        <m:r>
          <w:rPr>
            <w:rFonts w:ascii="Cambria Math" w:hAnsi="Cambria Math"/>
          </w:rPr>
          <m:t>l</m:t>
        </m:r>
        <m:r>
          <m:rPr>
            <m:sty m:val="p"/>
          </m:rPr>
          <w:rPr>
            <w:rFonts w:ascii="Cambria Math" w:hAnsi="Cambria Math"/>
          </w:rPr>
          <m:t>=</m:t>
        </m:r>
        <m:r>
          <w:rPr>
            <w:rFonts w:ascii="Cambria Math" w:hAnsi="Cambria Math"/>
          </w:rPr>
          <m:t>cotκ</m:t>
        </m:r>
        <m:r>
          <m:rPr>
            <m:sty m:val="p"/>
          </m:rPr>
          <w:rPr>
            <w:rFonts w:ascii="Cambria Math" w:hAnsi="Cambria Math"/>
          </w:rPr>
          <m:t>·</m:t>
        </m:r>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tanω</m:t>
            </m:r>
          </m:e>
        </m:d>
      </m:oMath>
      <w:r>
        <w:tab/>
      </w:r>
      <w:r>
        <w:rPr>
          <w:rFonts w:hint="eastAsia"/>
        </w:rPr>
        <w:t>（</w:t>
      </w:r>
      <w:r>
        <w:rPr>
          <w:rFonts w:hint="eastAsia"/>
        </w:rPr>
        <w:t>3</w:t>
      </w:r>
      <w:r>
        <w:t>-2</w:t>
      </w:r>
      <w:r>
        <w:t>）</w:t>
      </w:r>
    </w:p>
    <w:p w14:paraId="40C25C9C"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sz w:val="24"/>
        </w:rPr>
        <w:t>h——</w:t>
      </w:r>
      <w:r>
        <w:rPr>
          <w:rFonts w:ascii="Times New Roman" w:hAnsi="Times New Roman" w:cs="Times New Roman"/>
          <w:sz w:val="24"/>
        </w:rPr>
        <w:t>田坎高；</w:t>
      </w:r>
      <w:r>
        <w:rPr>
          <w:rFonts w:ascii="Times New Roman" w:hAnsi="Times New Roman" w:cs="Times New Roman"/>
          <w:sz w:val="24"/>
        </w:rPr>
        <w:t>H——</w:t>
      </w:r>
      <w:r>
        <w:rPr>
          <w:rFonts w:ascii="Times New Roman" w:hAnsi="Times New Roman" w:cs="Times New Roman"/>
          <w:sz w:val="24"/>
        </w:rPr>
        <w:t>上梯田面与下梯田面的垂直距离；</w:t>
      </w:r>
      <w:r>
        <w:rPr>
          <w:rFonts w:ascii="Times New Roman" w:hAnsi="Times New Roman" w:cs="Times New Roman"/>
          <w:sz w:val="24"/>
        </w:rPr>
        <w:t>D——</w:t>
      </w:r>
      <w:r>
        <w:rPr>
          <w:rFonts w:ascii="Times New Roman" w:hAnsi="Times New Roman" w:cs="Times New Roman"/>
          <w:sz w:val="24"/>
        </w:rPr>
        <w:t>梯田面的宽度</w:t>
      </w:r>
      <w:r>
        <w:rPr>
          <w:rFonts w:ascii="Times New Roman" w:hAnsi="Times New Roman" w:cs="Times New Roman" w:hint="eastAsia"/>
          <w:sz w:val="24"/>
        </w:rPr>
        <w:t>；ω</w:t>
      </w:r>
      <w:r>
        <w:rPr>
          <w:rFonts w:ascii="Times New Roman" w:hAnsi="Times New Roman" w:cs="Times New Roman"/>
          <w:sz w:val="24"/>
        </w:rPr>
        <w:t>——</w:t>
      </w:r>
      <w:r>
        <w:rPr>
          <w:rFonts w:ascii="Times New Roman" w:hAnsi="Times New Roman" w:cs="Times New Roman"/>
          <w:sz w:val="24"/>
        </w:rPr>
        <w:t>梯田面的倾角；</w:t>
      </w:r>
      <w:r>
        <w:rPr>
          <w:rFonts w:ascii="Times New Roman" w:hAnsi="Times New Roman" w:cs="Times New Roman"/>
          <w:sz w:val="24"/>
        </w:rPr>
        <w:t>κ——</w:t>
      </w:r>
      <w:r>
        <w:rPr>
          <w:rFonts w:ascii="Times New Roman" w:hAnsi="Times New Roman" w:cs="Times New Roman"/>
          <w:sz w:val="24"/>
        </w:rPr>
        <w:t>梯</w:t>
      </w:r>
      <w:proofErr w:type="gramStart"/>
      <w:r>
        <w:rPr>
          <w:rFonts w:ascii="Times New Roman" w:hAnsi="Times New Roman" w:cs="Times New Roman"/>
          <w:sz w:val="24"/>
        </w:rPr>
        <w:t>田坎区</w:t>
      </w:r>
      <w:proofErr w:type="gramEnd"/>
      <w:r>
        <w:rPr>
          <w:rFonts w:ascii="Times New Roman" w:hAnsi="Times New Roman" w:cs="Times New Roman"/>
          <w:sz w:val="24"/>
        </w:rPr>
        <w:t>倾角；</w:t>
      </w:r>
      <w:r>
        <w:rPr>
          <w:rFonts w:ascii="Times New Roman" w:hAnsi="Times New Roman" w:cs="Times New Roman"/>
          <w:sz w:val="24"/>
        </w:rPr>
        <w:t>l——</w:t>
      </w:r>
      <w:r>
        <w:rPr>
          <w:rFonts w:ascii="Times New Roman" w:hAnsi="Times New Roman" w:cs="Times New Roman"/>
          <w:sz w:val="24"/>
        </w:rPr>
        <w:t>台沿线与其</w:t>
      </w:r>
      <w:proofErr w:type="gramStart"/>
      <w:r>
        <w:rPr>
          <w:rFonts w:ascii="Times New Roman" w:hAnsi="Times New Roman" w:cs="Times New Roman"/>
          <w:sz w:val="24"/>
        </w:rPr>
        <w:t>偏移线</w:t>
      </w:r>
      <w:proofErr w:type="gramEnd"/>
      <w:r>
        <w:rPr>
          <w:rFonts w:ascii="Times New Roman" w:hAnsi="Times New Roman" w:cs="Times New Roman"/>
          <w:sz w:val="24"/>
        </w:rPr>
        <w:t>的水平投影距离。</w:t>
      </w:r>
    </w:p>
    <w:p w14:paraId="7B679400" w14:textId="77777777" w:rsidR="00915E8A" w:rsidRDefault="00000000">
      <w:pPr>
        <w:ind w:firstLineChars="200" w:firstLine="480"/>
        <w:jc w:val="center"/>
        <w:rPr>
          <w:rFonts w:ascii="Times New Roman" w:hAnsi="Times New Roman" w:cs="Times New Roman"/>
          <w:sz w:val="24"/>
        </w:rPr>
      </w:pPr>
      <w:r>
        <w:rPr>
          <w:rFonts w:ascii="Times New Roman" w:hAnsi="Times New Roman" w:cs="Times New Roman"/>
          <w:noProof/>
          <w:sz w:val="24"/>
        </w:rPr>
        <w:drawing>
          <wp:inline distT="0" distB="0" distL="0" distR="0" wp14:anchorId="0BA4ABA8" wp14:editId="4759FB3C">
            <wp:extent cx="4907280" cy="201168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rcRect l="2456" t="3034" r="1324" b="4944"/>
                    <a:stretch>
                      <a:fillRect/>
                    </a:stretch>
                  </pic:blipFill>
                  <pic:spPr>
                    <a:xfrm>
                      <a:off x="0" y="0"/>
                      <a:ext cx="4907614" cy="2011680"/>
                    </a:xfrm>
                    <a:prstGeom prst="rect">
                      <a:avLst/>
                    </a:prstGeom>
                    <a:ln>
                      <a:noFill/>
                    </a:ln>
                  </pic:spPr>
                </pic:pic>
              </a:graphicData>
            </a:graphic>
          </wp:inline>
        </w:drawing>
      </w:r>
    </w:p>
    <w:p w14:paraId="4FA5C134"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3-2 </w:t>
      </w:r>
      <w:r>
        <w:rPr>
          <w:rFonts w:ascii="Times New Roman" w:eastAsia="黑体" w:hAnsi="Times New Roman" w:cs="Times New Roman"/>
          <w:szCs w:val="21"/>
        </w:rPr>
        <w:t>梯田田坎模型图</w:t>
      </w:r>
    </w:p>
    <w:p w14:paraId="24F1D5D0"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9" w:name="_Toc103005894"/>
      <w:r>
        <w:rPr>
          <w:rFonts w:ascii="Times New Roman" w:eastAsia="黑体" w:hAnsi="Times New Roman" w:cs="Times New Roman"/>
          <w:sz w:val="28"/>
          <w:szCs w:val="28"/>
        </w:rPr>
        <w:t xml:space="preserve">3.2.2 </w:t>
      </w:r>
      <w:r>
        <w:rPr>
          <w:rFonts w:ascii="Times New Roman" w:eastAsia="黑体" w:hAnsi="Times New Roman" w:cs="Times New Roman" w:hint="eastAsia"/>
          <w:sz w:val="28"/>
          <w:szCs w:val="28"/>
        </w:rPr>
        <w:t>样区含梯田</w:t>
      </w:r>
      <w:r>
        <w:rPr>
          <w:rFonts w:ascii="Times New Roman" w:eastAsia="黑体" w:hAnsi="Times New Roman" w:cs="Times New Roman" w:hint="eastAsia"/>
          <w:sz w:val="28"/>
          <w:szCs w:val="28"/>
        </w:rPr>
        <w:t>D</w:t>
      </w:r>
      <w:r>
        <w:rPr>
          <w:rFonts w:ascii="Times New Roman" w:eastAsia="黑体" w:hAnsi="Times New Roman" w:cs="Times New Roman"/>
          <w:sz w:val="28"/>
          <w:szCs w:val="28"/>
        </w:rPr>
        <w:t>EM</w:t>
      </w:r>
      <w:r>
        <w:rPr>
          <w:rFonts w:ascii="Times New Roman" w:eastAsia="黑体" w:hAnsi="Times New Roman" w:cs="Times New Roman"/>
          <w:sz w:val="28"/>
          <w:szCs w:val="28"/>
        </w:rPr>
        <w:t>特征</w:t>
      </w:r>
      <w:bookmarkEnd w:id="39"/>
    </w:p>
    <w:p w14:paraId="6CA451F2"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由前述模型分析可知，</w:t>
      </w:r>
      <w:proofErr w:type="gramStart"/>
      <w:r>
        <w:rPr>
          <w:rFonts w:ascii="Times New Roman" w:hAnsi="Times New Roman" w:cs="Times New Roman"/>
          <w:sz w:val="24"/>
        </w:rPr>
        <w:t>窑家湾流</w:t>
      </w:r>
      <w:proofErr w:type="gramEnd"/>
      <w:r>
        <w:rPr>
          <w:rFonts w:ascii="Times New Roman" w:hAnsi="Times New Roman" w:cs="Times New Roman"/>
          <w:sz w:val="24"/>
        </w:rPr>
        <w:t>域的田坎与田</w:t>
      </w:r>
      <w:proofErr w:type="gramStart"/>
      <w:r>
        <w:rPr>
          <w:rFonts w:ascii="Times New Roman" w:hAnsi="Times New Roman" w:cs="Times New Roman"/>
          <w:sz w:val="24"/>
        </w:rPr>
        <w:t>面并非</w:t>
      </w:r>
      <w:proofErr w:type="gramEnd"/>
      <w:r>
        <w:rPr>
          <w:rFonts w:ascii="Times New Roman" w:hAnsi="Times New Roman" w:cs="Times New Roman"/>
          <w:sz w:val="24"/>
        </w:rPr>
        <w:t>绝对垂直，台沿线和台沿</w:t>
      </w:r>
      <w:proofErr w:type="gramStart"/>
      <w:r>
        <w:rPr>
          <w:rFonts w:ascii="Times New Roman" w:hAnsi="Times New Roman" w:cs="Times New Roman"/>
          <w:sz w:val="24"/>
        </w:rPr>
        <w:t>偏移线</w:t>
      </w:r>
      <w:proofErr w:type="gramEnd"/>
      <w:r>
        <w:rPr>
          <w:rFonts w:ascii="Times New Roman" w:hAnsi="Times New Roman" w:cs="Times New Roman"/>
          <w:sz w:val="24"/>
        </w:rPr>
        <w:t>间高度差实际上小于当地的设计田坎高度</w:t>
      </w:r>
      <w:r>
        <w:rPr>
          <w:rFonts w:ascii="Times New Roman" w:hAnsi="Times New Roman" w:cs="Times New Roman"/>
          <w:sz w:val="24"/>
        </w:rPr>
        <w:t>1.2m</w:t>
      </w:r>
      <w:r>
        <w:rPr>
          <w:rFonts w:ascii="Times New Roman" w:hAnsi="Times New Roman" w:cs="Times New Roman"/>
          <w:sz w:val="24"/>
        </w:rPr>
        <w:t>，欲提取该地梯田田坎特征线，需适当降低等高线的等高距，以便软件程序能够识别大部分相邻的台沿线和台沿偏移线。前述</w:t>
      </w:r>
      <w:r>
        <w:rPr>
          <w:rFonts w:ascii="Times New Roman" w:hAnsi="Times New Roman" w:cs="Times New Roman" w:hint="eastAsia"/>
          <w:sz w:val="24"/>
        </w:rPr>
        <w:t>DE</w:t>
      </w:r>
      <w:r>
        <w:rPr>
          <w:rFonts w:ascii="Times New Roman" w:hAnsi="Times New Roman" w:cs="Times New Roman"/>
          <w:sz w:val="24"/>
        </w:rPr>
        <w:t>M</w:t>
      </w:r>
      <w:r>
        <w:rPr>
          <w:rFonts w:ascii="Times New Roman" w:hAnsi="Times New Roman" w:cs="Times New Roman"/>
          <w:sz w:val="24"/>
        </w:rPr>
        <w:t>完成数据预处理后，借助山体阴影可以清晰辨识出</w:t>
      </w:r>
      <w:r>
        <w:rPr>
          <w:rFonts w:ascii="Times New Roman" w:hAnsi="Times New Roman" w:cs="Times New Roman"/>
          <w:sz w:val="24"/>
        </w:rPr>
        <w:t>0.1m*0.1m</w:t>
      </w:r>
      <w:r>
        <w:rPr>
          <w:rFonts w:ascii="Times New Roman" w:hAnsi="Times New Roman" w:cs="Times New Roman"/>
          <w:sz w:val="24"/>
        </w:rPr>
        <w:t>分辨率坡面上的梯田。如图</w:t>
      </w:r>
      <w:r>
        <w:rPr>
          <w:rFonts w:ascii="Times New Roman" w:hAnsi="Times New Roman" w:cs="Times New Roman"/>
          <w:sz w:val="24"/>
        </w:rPr>
        <w:t>3-3</w:t>
      </w:r>
      <w:r>
        <w:rPr>
          <w:rFonts w:ascii="Times New Roman" w:hAnsi="Times New Roman" w:cs="Times New Roman"/>
          <w:sz w:val="24"/>
        </w:rPr>
        <w:t>所示。取等高线间距为</w:t>
      </w:r>
      <w:r>
        <w:rPr>
          <w:rFonts w:ascii="Times New Roman" w:hAnsi="Times New Roman" w:cs="Times New Roman"/>
          <w:sz w:val="24"/>
        </w:rPr>
        <w:t>0.8m</w:t>
      </w:r>
      <w:r>
        <w:rPr>
          <w:rFonts w:ascii="Times New Roman" w:hAnsi="Times New Roman" w:cs="Times New Roman"/>
          <w:sz w:val="24"/>
        </w:rPr>
        <w:t>，能够合理地提取样区内各层梯田</w:t>
      </w:r>
      <w:proofErr w:type="gramStart"/>
      <w:r>
        <w:rPr>
          <w:rFonts w:ascii="Times New Roman" w:hAnsi="Times New Roman" w:cs="Times New Roman"/>
          <w:sz w:val="24"/>
        </w:rPr>
        <w:t>田面的台</w:t>
      </w:r>
      <w:proofErr w:type="gramEnd"/>
      <w:r>
        <w:rPr>
          <w:rFonts w:ascii="Times New Roman" w:hAnsi="Times New Roman" w:cs="Times New Roman"/>
          <w:sz w:val="24"/>
        </w:rPr>
        <w:t>沿线和对应的台沿偏移线，佐证了亚米级数据生成真实梯田</w:t>
      </w:r>
      <w:r>
        <w:rPr>
          <w:rFonts w:ascii="Times New Roman" w:hAnsi="Times New Roman" w:cs="Times New Roman"/>
          <w:sz w:val="24"/>
        </w:rPr>
        <w:t>DEM</w:t>
      </w:r>
      <w:r>
        <w:rPr>
          <w:rFonts w:ascii="Times New Roman" w:hAnsi="Times New Roman" w:cs="Times New Roman"/>
          <w:sz w:val="24"/>
        </w:rPr>
        <w:t>的合理性，如图</w:t>
      </w:r>
      <w:r>
        <w:rPr>
          <w:rFonts w:ascii="Times New Roman" w:hAnsi="Times New Roman" w:cs="Times New Roman"/>
          <w:sz w:val="24"/>
        </w:rPr>
        <w:t>3-4</w:t>
      </w:r>
      <w:r>
        <w:rPr>
          <w:rFonts w:ascii="Times New Roman" w:hAnsi="Times New Roman" w:cs="Times New Roman"/>
          <w:sz w:val="24"/>
        </w:rPr>
        <w:t>。</w:t>
      </w:r>
    </w:p>
    <w:p w14:paraId="76E89265" w14:textId="77777777" w:rsidR="00915E8A" w:rsidRDefault="00000000">
      <w:pPr>
        <w:ind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2081745" wp14:editId="6B71902D">
            <wp:extent cx="3505200" cy="25317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3550203" cy="2564361"/>
                    </a:xfrm>
                    <a:prstGeom prst="rect">
                      <a:avLst/>
                    </a:prstGeom>
                  </pic:spPr>
                </pic:pic>
              </a:graphicData>
            </a:graphic>
          </wp:inline>
        </w:drawing>
      </w:r>
    </w:p>
    <w:p w14:paraId="534512AB"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3-3 </w:t>
      </w:r>
      <w:r>
        <w:rPr>
          <w:rFonts w:ascii="Times New Roman" w:eastAsia="黑体" w:hAnsi="Times New Roman" w:cs="Times New Roman"/>
          <w:szCs w:val="21"/>
        </w:rPr>
        <w:t>包含梯田的实际地表面</w:t>
      </w:r>
      <w:r>
        <w:rPr>
          <w:rFonts w:ascii="Times New Roman" w:eastAsia="黑体" w:hAnsi="Times New Roman" w:cs="Times New Roman"/>
          <w:szCs w:val="21"/>
        </w:rPr>
        <w:t>(</w:t>
      </w:r>
      <w:r>
        <w:rPr>
          <w:rFonts w:ascii="Times New Roman" w:eastAsia="黑体" w:hAnsi="Times New Roman" w:cs="Times New Roman"/>
          <w:szCs w:val="21"/>
        </w:rPr>
        <w:t>点云内插</w:t>
      </w:r>
      <w:r>
        <w:rPr>
          <w:rFonts w:ascii="Times New Roman" w:eastAsia="黑体" w:hAnsi="Times New Roman" w:cs="Times New Roman"/>
          <w:szCs w:val="21"/>
        </w:rPr>
        <w:t>)</w:t>
      </w:r>
    </w:p>
    <w:p w14:paraId="1BEA0C34" w14:textId="77777777" w:rsidR="00915E8A" w:rsidRDefault="00000000">
      <w:pPr>
        <w:ind w:firstLineChars="200" w:firstLine="480"/>
        <w:jc w:val="center"/>
        <w:rPr>
          <w:rFonts w:ascii="Times New Roman" w:hAnsi="Times New Roman" w:cs="Times New Roman"/>
          <w:sz w:val="24"/>
        </w:rPr>
      </w:pPr>
      <w:r>
        <w:rPr>
          <w:rFonts w:ascii="Times New Roman" w:hAnsi="Times New Roman" w:cs="Times New Roman"/>
          <w:noProof/>
          <w:sz w:val="24"/>
        </w:rPr>
        <w:drawing>
          <wp:inline distT="0" distB="0" distL="0" distR="0" wp14:anchorId="7EB4ED94" wp14:editId="7E0B41DF">
            <wp:extent cx="3534410" cy="320040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3561370" cy="3224357"/>
                    </a:xfrm>
                    <a:prstGeom prst="rect">
                      <a:avLst/>
                    </a:prstGeom>
                  </pic:spPr>
                </pic:pic>
              </a:graphicData>
            </a:graphic>
          </wp:inline>
        </w:drawing>
      </w:r>
    </w:p>
    <w:p w14:paraId="7CE2F7CF"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3-4 </w:t>
      </w:r>
      <w:r>
        <w:rPr>
          <w:rFonts w:ascii="Times New Roman" w:eastAsia="黑体" w:hAnsi="Times New Roman" w:cs="Times New Roman"/>
          <w:szCs w:val="21"/>
        </w:rPr>
        <w:t>真实含梯田</w:t>
      </w:r>
      <w:r>
        <w:rPr>
          <w:rFonts w:ascii="Times New Roman" w:eastAsia="黑体" w:hAnsi="Times New Roman" w:cs="Times New Roman"/>
          <w:szCs w:val="21"/>
        </w:rPr>
        <w:t>DEM</w:t>
      </w:r>
      <w:r>
        <w:rPr>
          <w:rFonts w:ascii="Times New Roman" w:eastAsia="黑体" w:hAnsi="Times New Roman" w:cs="Times New Roman"/>
          <w:szCs w:val="21"/>
        </w:rPr>
        <w:t>的</w:t>
      </w:r>
      <w:r>
        <w:rPr>
          <w:rFonts w:ascii="Times New Roman" w:eastAsia="黑体" w:hAnsi="Times New Roman" w:cs="Times New Roman" w:hint="eastAsia"/>
          <w:szCs w:val="21"/>
        </w:rPr>
        <w:t>等高线</w:t>
      </w:r>
      <w:r>
        <w:rPr>
          <w:rFonts w:ascii="Times New Roman" w:eastAsia="黑体" w:hAnsi="Times New Roman" w:cs="Times New Roman"/>
          <w:szCs w:val="21"/>
        </w:rPr>
        <w:t>表征</w:t>
      </w:r>
      <w:proofErr w:type="gramStart"/>
      <w:r>
        <w:rPr>
          <w:rFonts w:ascii="Times New Roman" w:eastAsia="黑体" w:hAnsi="Times New Roman" w:cs="Times New Roman"/>
          <w:szCs w:val="21"/>
        </w:rPr>
        <w:t>梯田台</w:t>
      </w:r>
      <w:proofErr w:type="gramEnd"/>
      <w:r>
        <w:rPr>
          <w:rFonts w:ascii="Times New Roman" w:eastAsia="黑体" w:hAnsi="Times New Roman" w:cs="Times New Roman"/>
          <w:szCs w:val="21"/>
        </w:rPr>
        <w:t>沿线</w:t>
      </w:r>
    </w:p>
    <w:p w14:paraId="2A49C6FF"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40" w:name="_Toc103005895"/>
      <w:r>
        <w:rPr>
          <w:rFonts w:ascii="Times New Roman" w:eastAsia="黑体" w:hAnsi="Times New Roman" w:cs="Times New Roman"/>
          <w:sz w:val="30"/>
          <w:szCs w:val="30"/>
        </w:rPr>
        <w:t xml:space="preserve">3.3 </w:t>
      </w:r>
      <w:r>
        <w:rPr>
          <w:rFonts w:ascii="Times New Roman" w:eastAsia="黑体" w:hAnsi="Times New Roman" w:cs="Times New Roman"/>
          <w:sz w:val="30"/>
          <w:szCs w:val="30"/>
        </w:rPr>
        <w:t>梯田地形的</w:t>
      </w:r>
      <w:r>
        <w:rPr>
          <w:rFonts w:ascii="Times New Roman" w:eastAsia="黑体" w:hAnsi="Times New Roman" w:cs="Times New Roman" w:hint="eastAsia"/>
          <w:sz w:val="30"/>
          <w:szCs w:val="30"/>
        </w:rPr>
        <w:t>自然</w:t>
      </w:r>
      <w:r>
        <w:rPr>
          <w:rFonts w:ascii="Times New Roman" w:eastAsia="黑体" w:hAnsi="Times New Roman" w:cs="Times New Roman"/>
          <w:sz w:val="30"/>
          <w:szCs w:val="30"/>
        </w:rPr>
        <w:t>坡面的还原（去梯田化）</w:t>
      </w:r>
      <w:bookmarkEnd w:id="40"/>
    </w:p>
    <w:p w14:paraId="6B63F5C8"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1" w:name="_Toc103005896"/>
      <w:r>
        <w:rPr>
          <w:rFonts w:ascii="Times New Roman" w:eastAsia="黑体" w:hAnsi="Times New Roman" w:cs="Times New Roman"/>
          <w:sz w:val="28"/>
          <w:szCs w:val="28"/>
        </w:rPr>
        <w:t xml:space="preserve">3.3.1 </w:t>
      </w:r>
      <w:r>
        <w:rPr>
          <w:rFonts w:ascii="Times New Roman" w:eastAsia="黑体" w:hAnsi="Times New Roman" w:cs="Times New Roman"/>
          <w:sz w:val="28"/>
          <w:szCs w:val="28"/>
        </w:rPr>
        <w:t>去梯田化方法</w:t>
      </w:r>
      <w:bookmarkEnd w:id="41"/>
    </w:p>
    <w:p w14:paraId="74D8EEFE"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项目</w:t>
      </w:r>
      <w:proofErr w:type="gramStart"/>
      <w:r>
        <w:rPr>
          <w:rFonts w:ascii="Times New Roman" w:hAnsi="Times New Roman" w:cs="Times New Roman"/>
          <w:sz w:val="24"/>
        </w:rPr>
        <w:t>拟比较</w:t>
      </w:r>
      <w:proofErr w:type="gramEnd"/>
      <w:r>
        <w:rPr>
          <w:rFonts w:ascii="Times New Roman" w:hAnsi="Times New Roman" w:cs="Times New Roman"/>
          <w:sz w:val="24"/>
        </w:rPr>
        <w:t>梯田构建</w:t>
      </w:r>
      <w:proofErr w:type="gramStart"/>
      <w:r>
        <w:rPr>
          <w:rFonts w:ascii="Times New Roman" w:hAnsi="Times New Roman" w:cs="Times New Roman"/>
          <w:sz w:val="24"/>
        </w:rPr>
        <w:t>前后样</w:t>
      </w:r>
      <w:proofErr w:type="gramEnd"/>
      <w:r>
        <w:rPr>
          <w:rFonts w:ascii="Times New Roman" w:hAnsi="Times New Roman" w:cs="Times New Roman"/>
          <w:sz w:val="24"/>
        </w:rPr>
        <w:t>区内土壤侵蚀量的变化，考虑到现有样区</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含有梯田工程，故需将梯田</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去梯田化形成假想的无梯田自然表面</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w:t>
      </w:r>
    </w:p>
    <w:p w14:paraId="4155717F"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鉴于项目研究以高精度含梯田</w:t>
      </w:r>
      <w:r>
        <w:rPr>
          <w:rFonts w:ascii="Times New Roman" w:hAnsi="Times New Roman" w:cs="Times New Roman"/>
          <w:sz w:val="24"/>
        </w:rPr>
        <w:t>DEM</w:t>
      </w:r>
      <w:r>
        <w:rPr>
          <w:rFonts w:ascii="Times New Roman" w:hAnsi="Times New Roman" w:cs="Times New Roman"/>
          <w:sz w:val="24"/>
        </w:rPr>
        <w:t>作为基础数据，而目前相关的研究仅侧重于梯田的模拟生成，探讨去梯田化的文献材料和相关方法较少，现提出含梯田</w:t>
      </w:r>
      <w:r>
        <w:rPr>
          <w:rFonts w:ascii="Times New Roman" w:hAnsi="Times New Roman" w:cs="Times New Roman"/>
          <w:sz w:val="24"/>
        </w:rPr>
        <w:t>DEM</w:t>
      </w:r>
      <w:r>
        <w:rPr>
          <w:rFonts w:ascii="Times New Roman" w:hAnsi="Times New Roman" w:cs="Times New Roman"/>
          <w:sz w:val="24"/>
        </w:rPr>
        <w:t>还原为自然坡地表面的新思路。原理图示见于图</w:t>
      </w:r>
      <w:r>
        <w:rPr>
          <w:rFonts w:ascii="Times New Roman" w:hAnsi="Times New Roman" w:cs="Times New Roman" w:hint="eastAsia"/>
          <w:sz w:val="24"/>
        </w:rPr>
        <w:t>3</w:t>
      </w:r>
      <w:r>
        <w:rPr>
          <w:rFonts w:ascii="Times New Roman" w:hAnsi="Times New Roman" w:cs="Times New Roman"/>
          <w:sz w:val="24"/>
        </w:rPr>
        <w:t>-5</w:t>
      </w:r>
      <w:r>
        <w:rPr>
          <w:rFonts w:ascii="Times New Roman" w:hAnsi="Times New Roman" w:cs="Times New Roman"/>
          <w:sz w:val="24"/>
        </w:rPr>
        <w:t>。</w:t>
      </w:r>
    </w:p>
    <w:p w14:paraId="05EFEC48"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）对于梯田而言，梯田施工人员在将倾斜的坡面挖掘成阶梯状的田坎后，便形成了梯田</w:t>
      </w:r>
      <w:proofErr w:type="gramStart"/>
      <w:r>
        <w:rPr>
          <w:rFonts w:ascii="Times New Roman" w:hAnsi="Times New Roman" w:cs="Times New Roman"/>
          <w:sz w:val="24"/>
        </w:rPr>
        <w:t>田</w:t>
      </w:r>
      <w:proofErr w:type="gramEnd"/>
      <w:r>
        <w:rPr>
          <w:rFonts w:ascii="Times New Roman" w:hAnsi="Times New Roman" w:cs="Times New Roman"/>
          <w:sz w:val="24"/>
        </w:rPr>
        <w:t>面（同一高度的台沿线和台沿</w:t>
      </w:r>
      <w:proofErr w:type="gramStart"/>
      <w:r>
        <w:rPr>
          <w:rFonts w:ascii="Times New Roman" w:hAnsi="Times New Roman" w:cs="Times New Roman"/>
          <w:sz w:val="24"/>
        </w:rPr>
        <w:t>偏移线</w:t>
      </w:r>
      <w:proofErr w:type="gramEnd"/>
      <w:r>
        <w:rPr>
          <w:rFonts w:ascii="Times New Roman" w:hAnsi="Times New Roman" w:cs="Times New Roman"/>
          <w:sz w:val="24"/>
        </w:rPr>
        <w:t>之间部分）。因此，每一层</w:t>
      </w:r>
      <w:r>
        <w:rPr>
          <w:rFonts w:ascii="Times New Roman" w:hAnsi="Times New Roman" w:cs="Times New Roman"/>
          <w:sz w:val="24"/>
        </w:rPr>
        <w:lastRenderedPageBreak/>
        <w:t>的梯田</w:t>
      </w:r>
      <w:proofErr w:type="gramStart"/>
      <w:r>
        <w:rPr>
          <w:rFonts w:ascii="Times New Roman" w:hAnsi="Times New Roman" w:cs="Times New Roman"/>
          <w:sz w:val="24"/>
        </w:rPr>
        <w:t>田面记录</w:t>
      </w:r>
      <w:proofErr w:type="gramEnd"/>
      <w:r>
        <w:rPr>
          <w:rFonts w:ascii="Times New Roman" w:hAnsi="Times New Roman" w:cs="Times New Roman"/>
          <w:sz w:val="24"/>
        </w:rPr>
        <w:t>了原始自然坡面在该位置的高程信息。</w:t>
      </w:r>
    </w:p>
    <w:p w14:paraId="60484325"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）类比等高线</w:t>
      </w:r>
      <w:r>
        <w:rPr>
          <w:rFonts w:ascii="Times New Roman" w:hAnsi="Times New Roman" w:cs="Times New Roman"/>
          <w:sz w:val="24"/>
        </w:rPr>
        <w:t>-</w:t>
      </w:r>
      <w:r>
        <w:rPr>
          <w:rFonts w:ascii="Times New Roman" w:hAnsi="Times New Roman" w:cs="Times New Roman"/>
          <w:sz w:val="24"/>
        </w:rPr>
        <w:t>间曲线的概念：在每一层的梯田</w:t>
      </w:r>
      <w:proofErr w:type="gramStart"/>
      <w:r>
        <w:rPr>
          <w:rFonts w:ascii="Times New Roman" w:hAnsi="Times New Roman" w:cs="Times New Roman"/>
          <w:sz w:val="24"/>
        </w:rPr>
        <w:t>田</w:t>
      </w:r>
      <w:proofErr w:type="gramEnd"/>
      <w:r>
        <w:rPr>
          <w:rFonts w:ascii="Times New Roman" w:hAnsi="Times New Roman" w:cs="Times New Roman"/>
          <w:sz w:val="24"/>
        </w:rPr>
        <w:t>面中构画一条与台沿线、台沿</w:t>
      </w:r>
      <w:proofErr w:type="gramStart"/>
      <w:r>
        <w:rPr>
          <w:rFonts w:ascii="Times New Roman" w:hAnsi="Times New Roman" w:cs="Times New Roman"/>
          <w:sz w:val="24"/>
        </w:rPr>
        <w:t>偏移线</w:t>
      </w:r>
      <w:proofErr w:type="gramEnd"/>
      <w:r>
        <w:rPr>
          <w:rFonts w:ascii="Times New Roman" w:hAnsi="Times New Roman" w:cs="Times New Roman"/>
          <w:sz w:val="24"/>
        </w:rPr>
        <w:t>平行，并处于二者正中的线作为表征该层梯田</w:t>
      </w:r>
      <w:proofErr w:type="gramStart"/>
      <w:r>
        <w:rPr>
          <w:rFonts w:ascii="Times New Roman" w:hAnsi="Times New Roman" w:cs="Times New Roman"/>
          <w:sz w:val="24"/>
        </w:rPr>
        <w:t>田</w:t>
      </w:r>
      <w:proofErr w:type="gramEnd"/>
      <w:r>
        <w:rPr>
          <w:rFonts w:ascii="Times New Roman" w:hAnsi="Times New Roman" w:cs="Times New Roman"/>
          <w:sz w:val="24"/>
        </w:rPr>
        <w:t>面高程的</w:t>
      </w:r>
      <w:r>
        <w:rPr>
          <w:rFonts w:ascii="Times New Roman" w:hAnsi="Times New Roman" w:cs="Times New Roman"/>
          <w:sz w:val="24"/>
        </w:rPr>
        <w:t>“</w:t>
      </w:r>
      <w:r>
        <w:rPr>
          <w:rFonts w:ascii="Times New Roman" w:hAnsi="Times New Roman" w:cs="Times New Roman"/>
          <w:sz w:val="24"/>
        </w:rPr>
        <w:t>等高线</w:t>
      </w:r>
      <w:r>
        <w:rPr>
          <w:rFonts w:ascii="Times New Roman" w:hAnsi="Times New Roman" w:cs="Times New Roman"/>
          <w:sz w:val="24"/>
        </w:rPr>
        <w:t>”</w:t>
      </w:r>
      <w:r>
        <w:rPr>
          <w:rFonts w:ascii="Times New Roman" w:hAnsi="Times New Roman" w:cs="Times New Roman"/>
          <w:sz w:val="24"/>
        </w:rPr>
        <w:t>，这样形成的所有</w:t>
      </w:r>
      <w:r>
        <w:rPr>
          <w:rFonts w:ascii="Times New Roman" w:hAnsi="Times New Roman" w:cs="Times New Roman"/>
          <w:sz w:val="24"/>
        </w:rPr>
        <w:t>“</w:t>
      </w:r>
      <w:r>
        <w:rPr>
          <w:rFonts w:ascii="Times New Roman" w:hAnsi="Times New Roman" w:cs="Times New Roman"/>
          <w:sz w:val="24"/>
        </w:rPr>
        <w:t>等高线</w:t>
      </w:r>
      <w:r>
        <w:rPr>
          <w:rFonts w:ascii="Times New Roman" w:hAnsi="Times New Roman" w:cs="Times New Roman"/>
          <w:sz w:val="24"/>
        </w:rPr>
        <w:t>”</w:t>
      </w:r>
      <w:r>
        <w:rPr>
          <w:rFonts w:ascii="Times New Roman" w:hAnsi="Times New Roman" w:cs="Times New Roman"/>
          <w:sz w:val="24"/>
        </w:rPr>
        <w:t>，构成去除了梯田陡坎的原始坡面的等高线图。</w:t>
      </w:r>
    </w:p>
    <w:p w14:paraId="4F44DD19"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3</w:t>
      </w:r>
      <w:r>
        <w:rPr>
          <w:rFonts w:ascii="Times New Roman" w:hAnsi="Times New Roman" w:cs="Times New Roman"/>
          <w:sz w:val="24"/>
        </w:rPr>
        <w:t>）将等高线图插值生成新的</w:t>
      </w:r>
      <w:r>
        <w:rPr>
          <w:rFonts w:ascii="Times New Roman" w:hAnsi="Times New Roman" w:cs="Times New Roman"/>
          <w:sz w:val="24"/>
        </w:rPr>
        <w:t>DEM</w:t>
      </w:r>
      <w:r>
        <w:rPr>
          <w:rFonts w:ascii="Times New Roman" w:hAnsi="Times New Roman" w:cs="Times New Roman"/>
          <w:sz w:val="24"/>
        </w:rPr>
        <w:t>数据，即完成</w:t>
      </w:r>
      <w:proofErr w:type="gramStart"/>
      <w:r>
        <w:rPr>
          <w:rFonts w:ascii="Times New Roman" w:hAnsi="Times New Roman" w:cs="Times New Roman"/>
          <w:sz w:val="24"/>
        </w:rPr>
        <w:t>原始坡表的</w:t>
      </w:r>
      <w:proofErr w:type="gramEnd"/>
      <w:r>
        <w:rPr>
          <w:rFonts w:ascii="Times New Roman" w:hAnsi="Times New Roman" w:cs="Times New Roman"/>
          <w:sz w:val="24"/>
        </w:rPr>
        <w:t>还原。</w:t>
      </w:r>
    </w:p>
    <w:p w14:paraId="1FE2EF30" w14:textId="77777777" w:rsidR="00915E8A" w:rsidRDefault="00000000">
      <w:pPr>
        <w:ind w:firstLineChars="200" w:firstLine="480"/>
        <w:jc w:val="center"/>
        <w:rPr>
          <w:rFonts w:ascii="Times New Roman" w:hAnsi="Times New Roman" w:cs="Times New Roman"/>
          <w:sz w:val="24"/>
        </w:rPr>
      </w:pPr>
      <w:r>
        <w:rPr>
          <w:rFonts w:ascii="Times New Roman" w:hAnsi="Times New Roman" w:cs="Times New Roman"/>
          <w:noProof/>
          <w:sz w:val="24"/>
        </w:rPr>
        <w:drawing>
          <wp:inline distT="0" distB="0" distL="0" distR="0" wp14:anchorId="10EAF2A3" wp14:editId="206B1CFA">
            <wp:extent cx="4658360" cy="2625090"/>
            <wp:effectExtent l="0" t="0" r="8890" b="3810"/>
            <wp:docPr id="12" name="图片 12" descr="E:\Graduating\课题组工作\Experiment\毕业论文初稿-范文\图集\还原成原始坡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Graduating\课题组工作\Experiment\毕业论文初稿-范文\图集\还原成原始坡面.png"/>
                    <pic:cNvPicPr>
                      <a:picLocks noChangeAspect="1" noChangeArrowheads="1"/>
                    </pic:cNvPicPr>
                  </pic:nvPicPr>
                  <pic:blipFill>
                    <a:blip r:embed="rId31" cstate="print">
                      <a:extLst>
                        <a:ext uri="{28A0092B-C50C-407E-A947-70E740481C1C}">
                          <a14:useLocalDpi xmlns:a14="http://schemas.microsoft.com/office/drawing/2010/main" val="0"/>
                        </a:ext>
                      </a:extLst>
                    </a:blip>
                    <a:srcRect l="10833" t="17775" r="18500" b="29121"/>
                    <a:stretch>
                      <a:fillRect/>
                    </a:stretch>
                  </pic:blipFill>
                  <pic:spPr>
                    <a:xfrm>
                      <a:off x="0" y="0"/>
                      <a:ext cx="4743932" cy="2673640"/>
                    </a:xfrm>
                    <a:prstGeom prst="rect">
                      <a:avLst/>
                    </a:prstGeom>
                    <a:noFill/>
                    <a:ln>
                      <a:noFill/>
                    </a:ln>
                  </pic:spPr>
                </pic:pic>
              </a:graphicData>
            </a:graphic>
          </wp:inline>
        </w:drawing>
      </w:r>
    </w:p>
    <w:p w14:paraId="5FFEB584" w14:textId="77777777" w:rsidR="00915E8A" w:rsidRDefault="00000000">
      <w:pPr>
        <w:ind w:firstLineChars="200" w:firstLine="420"/>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3-5 </w:t>
      </w:r>
      <w:r>
        <w:rPr>
          <w:rFonts w:ascii="Times New Roman" w:eastAsia="黑体" w:hAnsi="Times New Roman" w:cs="Times New Roman"/>
        </w:rPr>
        <w:t>去梯田化原理</w:t>
      </w:r>
    </w:p>
    <w:p w14:paraId="498661D1" w14:textId="77777777" w:rsidR="00915E8A" w:rsidRDefault="00915E8A">
      <w:pPr>
        <w:ind w:firstLineChars="200" w:firstLine="420"/>
        <w:jc w:val="center"/>
        <w:rPr>
          <w:rFonts w:ascii="Times New Roman" w:eastAsia="黑体" w:hAnsi="Times New Roman" w:cs="Times New Roman"/>
        </w:rPr>
      </w:pPr>
    </w:p>
    <w:p w14:paraId="43637919"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2" w:name="_Toc103005897"/>
      <w:r>
        <w:rPr>
          <w:rFonts w:ascii="Times New Roman" w:eastAsia="黑体" w:hAnsi="Times New Roman" w:cs="Times New Roman"/>
          <w:sz w:val="28"/>
          <w:szCs w:val="28"/>
        </w:rPr>
        <w:t xml:space="preserve">3.3.2 </w:t>
      </w:r>
      <w:r>
        <w:rPr>
          <w:rFonts w:ascii="Times New Roman" w:eastAsia="黑体" w:hAnsi="Times New Roman" w:cs="Times New Roman"/>
          <w:sz w:val="28"/>
          <w:szCs w:val="28"/>
        </w:rPr>
        <w:t>沟沿线提取与梯田范围识别</w:t>
      </w:r>
      <w:bookmarkEnd w:id="42"/>
    </w:p>
    <w:p w14:paraId="5A299CAE" w14:textId="77777777" w:rsidR="00915E8A" w:rsidRDefault="00000000">
      <w:pPr>
        <w:ind w:firstLineChars="200" w:firstLine="480"/>
        <w:rPr>
          <w:rFonts w:ascii="Times New Roman" w:hAnsi="Times New Roman" w:cs="Times New Roman"/>
          <w:sz w:val="24"/>
        </w:rPr>
      </w:pPr>
      <w:proofErr w:type="gramStart"/>
      <w:r>
        <w:rPr>
          <w:rFonts w:ascii="Times New Roman" w:hAnsi="Times New Roman" w:cs="Times New Roman"/>
          <w:sz w:val="24"/>
        </w:rPr>
        <w:t>在窑家湾</w:t>
      </w:r>
      <w:proofErr w:type="gramEnd"/>
      <w:r>
        <w:rPr>
          <w:rFonts w:ascii="Times New Roman" w:hAnsi="Times New Roman" w:cs="Times New Roman"/>
          <w:sz w:val="24"/>
        </w:rPr>
        <w:t>的研究样区内，梯田工程占据约</w:t>
      </w:r>
      <w:r>
        <w:rPr>
          <w:rFonts w:ascii="Times New Roman" w:hAnsi="Times New Roman" w:cs="Times New Roman"/>
          <w:sz w:val="24"/>
        </w:rPr>
        <w:t>21%</w:t>
      </w:r>
      <w:r>
        <w:rPr>
          <w:rFonts w:ascii="Times New Roman" w:hAnsi="Times New Roman" w:cs="Times New Roman"/>
          <w:sz w:val="24"/>
        </w:rPr>
        <w:t>的面积，域内分布有大量的沟地，若直接将坡面</w:t>
      </w:r>
      <w:r>
        <w:rPr>
          <w:rFonts w:ascii="Times New Roman" w:hAnsi="Times New Roman" w:cs="Times New Roman"/>
          <w:sz w:val="24"/>
        </w:rPr>
        <w:t>-</w:t>
      </w:r>
      <w:r>
        <w:rPr>
          <w:rFonts w:ascii="Times New Roman" w:hAnsi="Times New Roman" w:cs="Times New Roman"/>
          <w:sz w:val="24"/>
        </w:rPr>
        <w:t>沟谷一体化的区域梯田</w:t>
      </w:r>
      <w:r>
        <w:rPr>
          <w:rFonts w:ascii="Times New Roman" w:hAnsi="Times New Roman" w:cs="Times New Roman"/>
          <w:sz w:val="24"/>
        </w:rPr>
        <w:t>DEM</w:t>
      </w:r>
      <w:r>
        <w:rPr>
          <w:rFonts w:ascii="Times New Roman" w:hAnsi="Times New Roman" w:cs="Times New Roman"/>
          <w:sz w:val="24"/>
        </w:rPr>
        <w:t>应用于自然坡地表面还原，将面临以下问题：</w:t>
      </w:r>
      <w:proofErr w:type="gramStart"/>
      <w:r>
        <w:rPr>
          <w:rFonts w:ascii="Times New Roman" w:hAnsi="Times New Roman" w:cs="Times New Roman"/>
          <w:sz w:val="24"/>
        </w:rPr>
        <w:t>窑家湾</w:t>
      </w:r>
      <w:proofErr w:type="gramEnd"/>
      <w:r>
        <w:rPr>
          <w:rFonts w:ascii="Times New Roman" w:hAnsi="Times New Roman" w:cs="Times New Roman"/>
          <w:sz w:val="24"/>
        </w:rPr>
        <w:t>地区沟壑纵横，呈现出黄土高原的典型地貌特征，梯田工程一般只分布于坡面中上段，坡面下部等值线分布密集，是未垦殖的陡坡和沟坡，该段直接反映了自然坡面状况，无需进行还原处理。因此考虑提取沟沿线的方法，</w:t>
      </w:r>
      <w:proofErr w:type="gramStart"/>
      <w:r>
        <w:rPr>
          <w:rFonts w:ascii="Times New Roman" w:hAnsi="Times New Roman" w:cs="Times New Roman"/>
          <w:sz w:val="24"/>
        </w:rPr>
        <w:t>对样区内</w:t>
      </w:r>
      <w:proofErr w:type="gramEnd"/>
      <w:r>
        <w:rPr>
          <w:rFonts w:ascii="Times New Roman" w:hAnsi="Times New Roman" w:cs="Times New Roman"/>
          <w:sz w:val="24"/>
        </w:rPr>
        <w:t>的</w:t>
      </w:r>
      <w:r>
        <w:rPr>
          <w:rFonts w:ascii="Times New Roman" w:hAnsi="Times New Roman" w:cs="Times New Roman"/>
          <w:sz w:val="24"/>
        </w:rPr>
        <w:t>“</w:t>
      </w:r>
      <w:r>
        <w:rPr>
          <w:rFonts w:ascii="Times New Roman" w:hAnsi="Times New Roman" w:cs="Times New Roman"/>
          <w:sz w:val="24"/>
        </w:rPr>
        <w:t>梯田建设段</w:t>
      </w:r>
      <w:r>
        <w:rPr>
          <w:rFonts w:ascii="Times New Roman" w:hAnsi="Times New Roman" w:cs="Times New Roman"/>
          <w:sz w:val="24"/>
        </w:rPr>
        <w:t>”</w:t>
      </w:r>
      <w:r>
        <w:rPr>
          <w:rFonts w:ascii="Times New Roman" w:hAnsi="Times New Roman" w:cs="Times New Roman"/>
          <w:sz w:val="24"/>
        </w:rPr>
        <w:t>和</w:t>
      </w:r>
      <w:r>
        <w:rPr>
          <w:rFonts w:ascii="Times New Roman" w:hAnsi="Times New Roman" w:cs="Times New Roman"/>
          <w:sz w:val="24"/>
        </w:rPr>
        <w:t>“</w:t>
      </w:r>
      <w:r>
        <w:rPr>
          <w:rFonts w:ascii="Times New Roman" w:hAnsi="Times New Roman" w:cs="Times New Roman"/>
          <w:sz w:val="24"/>
        </w:rPr>
        <w:t>陡坡沟坡段</w:t>
      </w:r>
      <w:r>
        <w:rPr>
          <w:rFonts w:ascii="Times New Roman" w:hAnsi="Times New Roman" w:cs="Times New Roman"/>
          <w:sz w:val="24"/>
        </w:rPr>
        <w:t>”</w:t>
      </w:r>
      <w:r>
        <w:rPr>
          <w:rFonts w:ascii="Times New Roman" w:hAnsi="Times New Roman" w:cs="Times New Roman"/>
          <w:sz w:val="24"/>
        </w:rPr>
        <w:t>进行分离。</w:t>
      </w:r>
    </w:p>
    <w:p w14:paraId="096CAEEF"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沟沿线是一条最典型的黄土地貌特征地形结构线，沟</w:t>
      </w:r>
      <w:proofErr w:type="gramStart"/>
      <w:r>
        <w:rPr>
          <w:rFonts w:ascii="Times New Roman" w:hAnsi="Times New Roman" w:cs="Times New Roman"/>
          <w:sz w:val="24"/>
        </w:rPr>
        <w:t>沿线所</w:t>
      </w:r>
      <w:proofErr w:type="gramEnd"/>
      <w:r>
        <w:rPr>
          <w:rFonts w:ascii="Times New Roman" w:hAnsi="Times New Roman" w:cs="Times New Roman"/>
          <w:sz w:val="24"/>
        </w:rPr>
        <w:t>分割</w:t>
      </w:r>
      <w:proofErr w:type="gramStart"/>
      <w:r>
        <w:rPr>
          <w:rFonts w:ascii="Times New Roman" w:hAnsi="Times New Roman" w:cs="Times New Roman"/>
          <w:sz w:val="24"/>
        </w:rPr>
        <w:t>的沟间地</w:t>
      </w:r>
      <w:proofErr w:type="gramEnd"/>
      <w:r>
        <w:rPr>
          <w:rFonts w:ascii="Times New Roman" w:hAnsi="Times New Roman" w:cs="Times New Roman"/>
          <w:sz w:val="24"/>
        </w:rPr>
        <w:t>和沟谷地交错分布，形成独特的地貌景观。同时，沟沿线也成为黄土高原坡沟地土壤侵蚀量模拟过程中需考虑的重要地形结构因素</w:t>
      </w:r>
      <w:r>
        <w:rPr>
          <w:rFonts w:ascii="Times New Roman" w:hAnsi="Times New Roman" w:cs="Times New Roman"/>
          <w:sz w:val="24"/>
        </w:rPr>
        <w:fldChar w:fldCharType="begin"/>
      </w:r>
      <w:r>
        <w:rPr>
          <w:rFonts w:ascii="Times New Roman" w:hAnsi="Times New Roman" w:cs="Times New Roman"/>
          <w:sz w:val="24"/>
        </w:rPr>
        <w:instrText xml:space="preserve"> REF _Ref101118607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[19]</w:t>
      </w:r>
      <w:r>
        <w:rPr>
          <w:rFonts w:ascii="Times New Roman" w:hAnsi="Times New Roman" w:cs="Times New Roman"/>
          <w:sz w:val="24"/>
        </w:rPr>
        <w:fldChar w:fldCharType="end"/>
      </w:r>
      <w:r>
        <w:rPr>
          <w:rFonts w:ascii="Times New Roman" w:hAnsi="Times New Roman" w:cs="Times New Roman"/>
          <w:sz w:val="24"/>
        </w:rPr>
        <w:t>。考虑到</w:t>
      </w:r>
      <w:proofErr w:type="gramStart"/>
      <w:r>
        <w:rPr>
          <w:rFonts w:ascii="Times New Roman" w:hAnsi="Times New Roman" w:cs="Times New Roman"/>
          <w:sz w:val="24"/>
        </w:rPr>
        <w:t>窑家湾样</w:t>
      </w:r>
      <w:proofErr w:type="gramEnd"/>
      <w:r>
        <w:rPr>
          <w:rFonts w:ascii="Times New Roman" w:hAnsi="Times New Roman" w:cs="Times New Roman"/>
          <w:sz w:val="24"/>
        </w:rPr>
        <w:t>区</w:t>
      </w:r>
      <w:r>
        <w:rPr>
          <w:rFonts w:ascii="Times New Roman" w:hAnsi="Times New Roman" w:cs="Times New Roman"/>
          <w:sz w:val="24"/>
        </w:rPr>
        <w:t>DEM</w:t>
      </w:r>
      <w:r>
        <w:rPr>
          <w:rFonts w:ascii="Times New Roman" w:hAnsi="Times New Roman" w:cs="Times New Roman"/>
          <w:sz w:val="24"/>
        </w:rPr>
        <w:t>的数据分辨率高，不宜采用坡度变异的方式提取沟沿线，而剖面曲率提取沟沿线的方法势必会受到梯田近垂直田坎的干扰，故采用正负地形法构造提取沟沿线。为后续研究需要，</w:t>
      </w:r>
      <w:proofErr w:type="gramStart"/>
      <w:r>
        <w:rPr>
          <w:rFonts w:ascii="Times New Roman" w:hAnsi="Times New Roman" w:cs="Times New Roman"/>
          <w:sz w:val="24"/>
        </w:rPr>
        <w:t>提取窑家湾</w:t>
      </w:r>
      <w:proofErr w:type="gramEnd"/>
      <w:r>
        <w:rPr>
          <w:rFonts w:ascii="Times New Roman" w:hAnsi="Times New Roman" w:cs="Times New Roman"/>
          <w:sz w:val="24"/>
        </w:rPr>
        <w:t>全域内的沟沿线，提取结果如图</w:t>
      </w:r>
      <w:r>
        <w:rPr>
          <w:rFonts w:ascii="Times New Roman" w:hAnsi="Times New Roman" w:cs="Times New Roman"/>
          <w:sz w:val="24"/>
        </w:rPr>
        <w:t>3-6</w:t>
      </w:r>
      <w:r>
        <w:rPr>
          <w:rFonts w:ascii="Times New Roman" w:hAnsi="Times New Roman" w:cs="Times New Roman"/>
          <w:sz w:val="24"/>
        </w:rPr>
        <w:t>。则图中灰白色部分是梯田</w:t>
      </w:r>
      <w:proofErr w:type="gramStart"/>
      <w:r>
        <w:rPr>
          <w:rFonts w:ascii="Times New Roman" w:hAnsi="Times New Roman" w:cs="Times New Roman"/>
          <w:sz w:val="24"/>
        </w:rPr>
        <w:t>田</w:t>
      </w:r>
      <w:proofErr w:type="gramEnd"/>
      <w:r>
        <w:rPr>
          <w:rFonts w:ascii="Times New Roman" w:hAnsi="Times New Roman" w:cs="Times New Roman"/>
          <w:sz w:val="24"/>
        </w:rPr>
        <w:t>面范围，而橙色部分为沟谷范围。</w:t>
      </w:r>
    </w:p>
    <w:p w14:paraId="297FB3A2" w14:textId="77777777" w:rsidR="00915E8A" w:rsidRDefault="00000000">
      <w:pPr>
        <w:ind w:firstLineChars="200" w:firstLine="420"/>
        <w:jc w:val="center"/>
        <w:rPr>
          <w:rFonts w:ascii="Times New Roman" w:hAnsi="Times New Roman" w:cs="Times New Roman"/>
          <w:sz w:val="24"/>
        </w:rPr>
      </w:pPr>
      <w:r>
        <w:rPr>
          <w:noProof/>
        </w:rPr>
        <w:lastRenderedPageBreak/>
        <w:drawing>
          <wp:inline distT="0" distB="0" distL="0" distR="0" wp14:anchorId="48435A6B" wp14:editId="5AF08C2B">
            <wp:extent cx="3135630" cy="3919855"/>
            <wp:effectExtent l="0" t="0" r="762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3151224" cy="3939031"/>
                    </a:xfrm>
                    <a:prstGeom prst="rect">
                      <a:avLst/>
                    </a:prstGeom>
                  </pic:spPr>
                </pic:pic>
              </a:graphicData>
            </a:graphic>
          </wp:inline>
        </w:drawing>
      </w:r>
    </w:p>
    <w:p w14:paraId="231B1928"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3-6 </w:t>
      </w:r>
      <w:proofErr w:type="gramStart"/>
      <w:r>
        <w:rPr>
          <w:rFonts w:ascii="Times New Roman" w:eastAsia="黑体" w:hAnsi="Times New Roman" w:cs="Times New Roman"/>
          <w:szCs w:val="21"/>
        </w:rPr>
        <w:t>窑家湾</w:t>
      </w:r>
      <w:proofErr w:type="gramEnd"/>
      <w:r>
        <w:rPr>
          <w:rFonts w:ascii="Times New Roman" w:eastAsia="黑体" w:hAnsi="Times New Roman" w:cs="Times New Roman"/>
          <w:szCs w:val="21"/>
        </w:rPr>
        <w:t>全域内沟沿线</w:t>
      </w:r>
      <w:r>
        <w:rPr>
          <w:rFonts w:ascii="Times New Roman" w:eastAsia="黑体" w:hAnsi="Times New Roman" w:cs="Times New Roman"/>
          <w:szCs w:val="21"/>
        </w:rPr>
        <w:t>(</w:t>
      </w:r>
      <w:r>
        <w:rPr>
          <w:rFonts w:ascii="Times New Roman" w:eastAsia="黑体" w:hAnsi="Times New Roman" w:cs="Times New Roman"/>
          <w:szCs w:val="21"/>
        </w:rPr>
        <w:t>面</w:t>
      </w:r>
      <w:r>
        <w:rPr>
          <w:rFonts w:ascii="Times New Roman" w:eastAsia="黑体" w:hAnsi="Times New Roman" w:cs="Times New Roman"/>
          <w:szCs w:val="21"/>
        </w:rPr>
        <w:t>)</w:t>
      </w:r>
      <w:r>
        <w:rPr>
          <w:rFonts w:ascii="Times New Roman" w:eastAsia="黑体" w:hAnsi="Times New Roman" w:cs="Times New Roman"/>
          <w:szCs w:val="21"/>
        </w:rPr>
        <w:t>提取结果</w:t>
      </w:r>
    </w:p>
    <w:p w14:paraId="61A0DC0F" w14:textId="77777777" w:rsidR="00915E8A" w:rsidRDefault="00915E8A">
      <w:pPr>
        <w:ind w:firstLineChars="200" w:firstLine="420"/>
        <w:jc w:val="center"/>
        <w:rPr>
          <w:rFonts w:ascii="Times New Roman" w:eastAsia="黑体" w:hAnsi="Times New Roman" w:cs="Times New Roman"/>
          <w:szCs w:val="21"/>
        </w:rPr>
      </w:pPr>
    </w:p>
    <w:p w14:paraId="7327250E"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基于上述沟地范围</w:t>
      </w:r>
      <w:proofErr w:type="gramStart"/>
      <w:r>
        <w:rPr>
          <w:rFonts w:ascii="Times New Roman" w:hAnsi="Times New Roman" w:cs="Times New Roman"/>
          <w:sz w:val="24"/>
        </w:rPr>
        <w:t>对窑家湾流</w:t>
      </w:r>
      <w:proofErr w:type="gramEnd"/>
      <w:r>
        <w:rPr>
          <w:rFonts w:ascii="Times New Roman" w:hAnsi="Times New Roman" w:cs="Times New Roman"/>
          <w:sz w:val="24"/>
        </w:rPr>
        <w:t>域的样区</w:t>
      </w:r>
      <w:r>
        <w:rPr>
          <w:rFonts w:ascii="Times New Roman" w:hAnsi="Times New Roman" w:cs="Times New Roman"/>
          <w:sz w:val="24"/>
        </w:rPr>
        <w:t>DEM</w:t>
      </w:r>
      <w:r>
        <w:rPr>
          <w:rFonts w:ascii="Times New Roman" w:hAnsi="Times New Roman" w:cs="Times New Roman"/>
          <w:sz w:val="24"/>
        </w:rPr>
        <w:t>分别进行掩膜提取和抹除，实现坡面内部梯田范围和沟坡范围的分离，显著</w:t>
      </w:r>
      <w:proofErr w:type="gramStart"/>
      <w:r>
        <w:rPr>
          <w:rFonts w:ascii="Times New Roman" w:hAnsi="Times New Roman" w:cs="Times New Roman"/>
          <w:sz w:val="24"/>
        </w:rPr>
        <w:t>提高将样区</w:t>
      </w:r>
      <w:proofErr w:type="gramEnd"/>
      <w:r>
        <w:rPr>
          <w:rFonts w:ascii="Times New Roman" w:hAnsi="Times New Roman" w:cs="Times New Roman"/>
          <w:sz w:val="24"/>
        </w:rPr>
        <w:t>还原成原始坡面的精度。</w:t>
      </w:r>
    </w:p>
    <w:p w14:paraId="3FC582B9"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3" w:name="_Toc103005898"/>
      <w:r>
        <w:rPr>
          <w:rFonts w:ascii="Times New Roman" w:eastAsia="黑体" w:hAnsi="Times New Roman" w:cs="Times New Roman"/>
          <w:sz w:val="28"/>
          <w:szCs w:val="28"/>
        </w:rPr>
        <w:t xml:space="preserve">3.3.3 </w:t>
      </w:r>
      <w:r>
        <w:rPr>
          <w:rFonts w:ascii="Times New Roman" w:eastAsia="黑体" w:hAnsi="Times New Roman" w:cs="Times New Roman"/>
          <w:sz w:val="28"/>
          <w:szCs w:val="28"/>
        </w:rPr>
        <w:t>去梯田的</w:t>
      </w:r>
      <w:r>
        <w:rPr>
          <w:rFonts w:ascii="Times New Roman" w:eastAsia="黑体" w:hAnsi="Times New Roman" w:cs="Times New Roman" w:hint="eastAsia"/>
          <w:sz w:val="28"/>
          <w:szCs w:val="28"/>
        </w:rPr>
        <w:t>处理过程</w:t>
      </w:r>
      <w:bookmarkEnd w:id="43"/>
    </w:p>
    <w:p w14:paraId="1734B7C5"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利用所述方法，</w:t>
      </w:r>
      <w:proofErr w:type="gramStart"/>
      <w:r>
        <w:rPr>
          <w:rFonts w:ascii="Times New Roman" w:hAnsi="Times New Roman" w:cs="Times New Roman"/>
          <w:sz w:val="24"/>
        </w:rPr>
        <w:t>实现窑家湾流</w:t>
      </w:r>
      <w:proofErr w:type="gramEnd"/>
      <w:r>
        <w:rPr>
          <w:rFonts w:ascii="Times New Roman" w:hAnsi="Times New Roman" w:cs="Times New Roman"/>
          <w:sz w:val="24"/>
        </w:rPr>
        <w:t>域的样区内的梯田范围识别和沟谷数据的分离。由于沟谷数据区和</w:t>
      </w:r>
      <w:proofErr w:type="gramStart"/>
      <w:r>
        <w:rPr>
          <w:rFonts w:ascii="Times New Roman" w:hAnsi="Times New Roman" w:cs="Times New Roman"/>
          <w:sz w:val="24"/>
        </w:rPr>
        <w:t>谷坡地</w:t>
      </w:r>
      <w:proofErr w:type="gramEnd"/>
      <w:r>
        <w:rPr>
          <w:rFonts w:ascii="Times New Roman" w:hAnsi="Times New Roman" w:cs="Times New Roman"/>
          <w:sz w:val="24"/>
        </w:rPr>
        <w:t>带一般未经人类工程改造，</w:t>
      </w:r>
      <w:proofErr w:type="gramStart"/>
      <w:r>
        <w:rPr>
          <w:rFonts w:ascii="Times New Roman" w:hAnsi="Times New Roman" w:cs="Times New Roman"/>
          <w:sz w:val="24"/>
        </w:rPr>
        <w:t>故维持</w:t>
      </w:r>
      <w:proofErr w:type="gramEnd"/>
      <w:r>
        <w:rPr>
          <w:rFonts w:ascii="Times New Roman" w:hAnsi="Times New Roman" w:cs="Times New Roman"/>
          <w:sz w:val="24"/>
        </w:rPr>
        <w:t>着其自然表面的特征，无需</w:t>
      </w:r>
      <w:r>
        <w:rPr>
          <w:rFonts w:ascii="Times New Roman" w:hAnsi="Times New Roman" w:cs="Times New Roman"/>
          <w:sz w:val="24"/>
        </w:rPr>
        <w:t>ArcGIS</w:t>
      </w:r>
      <w:r>
        <w:rPr>
          <w:rFonts w:ascii="Times New Roman" w:hAnsi="Times New Roman" w:cs="Times New Roman"/>
          <w:sz w:val="24"/>
        </w:rPr>
        <w:t>软件的还原，只要将梯田区还原为等分辨率（</w:t>
      </w:r>
      <w:r>
        <w:rPr>
          <w:rFonts w:ascii="Times New Roman" w:hAnsi="Times New Roman" w:cs="Times New Roman"/>
          <w:sz w:val="24"/>
        </w:rPr>
        <w:t>0.1m</w:t>
      </w:r>
      <w:r>
        <w:rPr>
          <w:rFonts w:ascii="Times New Roman" w:hAnsi="Times New Roman" w:cs="Times New Roman"/>
          <w:sz w:val="24"/>
        </w:rPr>
        <w:t>）的自然表面，再与沟谷数据区栅格进行镶嵌，便能够获取覆盖样</w:t>
      </w:r>
      <w:proofErr w:type="gramStart"/>
      <w:r>
        <w:rPr>
          <w:rFonts w:ascii="Times New Roman" w:hAnsi="Times New Roman" w:cs="Times New Roman"/>
          <w:sz w:val="24"/>
        </w:rPr>
        <w:t>区整体</w:t>
      </w:r>
      <w:proofErr w:type="gramEnd"/>
      <w:r>
        <w:rPr>
          <w:rFonts w:ascii="Times New Roman" w:hAnsi="Times New Roman" w:cs="Times New Roman"/>
          <w:sz w:val="24"/>
        </w:rPr>
        <w:t>范围的、不含梯田的</w:t>
      </w:r>
      <w:r>
        <w:rPr>
          <w:rFonts w:ascii="Times New Roman" w:hAnsi="Times New Roman" w:cs="Times New Roman"/>
          <w:sz w:val="24"/>
        </w:rPr>
        <w:t>DEM</w:t>
      </w:r>
      <w:r>
        <w:rPr>
          <w:rFonts w:ascii="Times New Roman" w:hAnsi="Times New Roman" w:cs="Times New Roman"/>
          <w:sz w:val="24"/>
        </w:rPr>
        <w:t>数据。选取梯田区数据，观察域内最低的田面海拔，现有两种自然坡面等值线的构建方法：</w:t>
      </w:r>
    </w:p>
    <w:p w14:paraId="5C7ABBC2"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）人工方式。考虑到</w:t>
      </w:r>
      <w:r>
        <w:rPr>
          <w:rFonts w:ascii="Times New Roman" w:hAnsi="Times New Roman" w:cs="Times New Roman"/>
          <w:sz w:val="24"/>
        </w:rPr>
        <w:t>ArcMap</w:t>
      </w:r>
      <w:r>
        <w:rPr>
          <w:rFonts w:ascii="Times New Roman" w:hAnsi="Times New Roman" w:cs="Times New Roman"/>
          <w:sz w:val="24"/>
        </w:rPr>
        <w:t>中有等值线列表功能，能够输入不等间距的任意数量高程作为等高线取值。以山体阴影图为基础，通过将目视判别和软件识别结合，获取各层梯田</w:t>
      </w:r>
      <w:proofErr w:type="gramStart"/>
      <w:r>
        <w:rPr>
          <w:rFonts w:ascii="Times New Roman" w:hAnsi="Times New Roman" w:cs="Times New Roman"/>
          <w:sz w:val="24"/>
        </w:rPr>
        <w:t>田</w:t>
      </w:r>
      <w:proofErr w:type="gramEnd"/>
      <w:r>
        <w:rPr>
          <w:rFonts w:ascii="Times New Roman" w:hAnsi="Times New Roman" w:cs="Times New Roman"/>
          <w:sz w:val="24"/>
        </w:rPr>
        <w:t>面的高程，将范围内可目视识别的所有梯田</w:t>
      </w:r>
      <w:proofErr w:type="gramStart"/>
      <w:r>
        <w:rPr>
          <w:rFonts w:ascii="Times New Roman" w:hAnsi="Times New Roman" w:cs="Times New Roman"/>
          <w:sz w:val="24"/>
        </w:rPr>
        <w:t>田</w:t>
      </w:r>
      <w:proofErr w:type="gramEnd"/>
      <w:r>
        <w:rPr>
          <w:rFonts w:ascii="Times New Roman" w:hAnsi="Times New Roman" w:cs="Times New Roman"/>
          <w:sz w:val="24"/>
        </w:rPr>
        <w:t>面高程记录汇总为</w:t>
      </w:r>
      <w:r>
        <w:rPr>
          <w:rFonts w:ascii="Times New Roman" w:hAnsi="Times New Roman" w:cs="Times New Roman"/>
          <w:sz w:val="24"/>
        </w:rPr>
        <w:t>“</w:t>
      </w:r>
      <w:r>
        <w:rPr>
          <w:rFonts w:ascii="Times New Roman" w:hAnsi="Times New Roman" w:cs="Times New Roman"/>
          <w:sz w:val="24"/>
        </w:rPr>
        <w:t>等值线列表</w:t>
      </w:r>
      <w:r>
        <w:rPr>
          <w:rFonts w:ascii="Times New Roman" w:hAnsi="Times New Roman" w:cs="Times New Roman"/>
          <w:sz w:val="24"/>
        </w:rPr>
        <w:t>”</w:t>
      </w:r>
      <w:r>
        <w:rPr>
          <w:rFonts w:ascii="Times New Roman" w:hAnsi="Times New Roman" w:cs="Times New Roman"/>
          <w:sz w:val="24"/>
        </w:rPr>
        <w:t>，输入软件中生成。</w:t>
      </w:r>
    </w:p>
    <w:p w14:paraId="6B81EE58"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）自动方式。仍采用</w:t>
      </w:r>
      <w:r>
        <w:rPr>
          <w:rFonts w:ascii="Times New Roman" w:hAnsi="Times New Roman" w:cs="Times New Roman"/>
          <w:sz w:val="24"/>
        </w:rPr>
        <w:t>“</w:t>
      </w:r>
      <w:r>
        <w:rPr>
          <w:rFonts w:ascii="Times New Roman" w:hAnsi="Times New Roman" w:cs="Times New Roman"/>
          <w:sz w:val="24"/>
        </w:rPr>
        <w:t>等值线</w:t>
      </w:r>
      <w:r>
        <w:rPr>
          <w:rFonts w:ascii="Times New Roman" w:hAnsi="Times New Roman" w:cs="Times New Roman"/>
          <w:sz w:val="24"/>
        </w:rPr>
        <w:t>”</w:t>
      </w:r>
      <w:r>
        <w:rPr>
          <w:rFonts w:ascii="Times New Roman" w:hAnsi="Times New Roman" w:cs="Times New Roman"/>
          <w:sz w:val="24"/>
        </w:rPr>
        <w:t>工具，输入起点高程为域内最低的田面海拔，而间距则通过类似（</w:t>
      </w:r>
      <w:r>
        <w:rPr>
          <w:rFonts w:ascii="Times New Roman" w:hAnsi="Times New Roman" w:cs="Times New Roman"/>
          <w:sz w:val="24"/>
        </w:rPr>
        <w:t>1</w:t>
      </w:r>
      <w:r>
        <w:rPr>
          <w:rFonts w:ascii="Times New Roman" w:hAnsi="Times New Roman" w:cs="Times New Roman"/>
          <w:sz w:val="24"/>
        </w:rPr>
        <w:t>）方式的观察总结田坎的一般高度</w:t>
      </w:r>
      <w:r>
        <w:rPr>
          <w:rFonts w:ascii="Times New Roman" w:hAnsi="Times New Roman" w:cs="Times New Roman"/>
          <w:sz w:val="24"/>
        </w:rPr>
        <w:t>h</w:t>
      </w:r>
      <w:r>
        <w:rPr>
          <w:rFonts w:ascii="Times New Roman" w:hAnsi="Times New Roman" w:cs="Times New Roman"/>
          <w:sz w:val="24"/>
        </w:rPr>
        <w:t>，作为等值线的高差间距。该方法的效率较高，符合大区域范围、梯田层次密集情况下的工作实际。</w:t>
      </w:r>
    </w:p>
    <w:p w14:paraId="72A1A33F"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项目拟采用</w:t>
      </w:r>
      <w:r>
        <w:rPr>
          <w:rFonts w:ascii="Times New Roman" w:hAnsi="Times New Roman" w:cs="Times New Roman" w:hint="eastAsia"/>
          <w:sz w:val="24"/>
        </w:rPr>
        <w:t>自动</w:t>
      </w:r>
      <w:r>
        <w:rPr>
          <w:rFonts w:ascii="Times New Roman" w:hAnsi="Times New Roman" w:cs="Times New Roman"/>
          <w:sz w:val="24"/>
        </w:rPr>
        <w:t>方式生成等值线，后将其转为</w:t>
      </w:r>
      <w:r>
        <w:rPr>
          <w:rFonts w:ascii="Times New Roman" w:hAnsi="Times New Roman" w:cs="Times New Roman"/>
          <w:sz w:val="24"/>
        </w:rPr>
        <w:t>DEM</w:t>
      </w:r>
      <w:r>
        <w:rPr>
          <w:rFonts w:ascii="Times New Roman" w:hAnsi="Times New Roman" w:cs="Times New Roman"/>
          <w:sz w:val="24"/>
        </w:rPr>
        <w:t>数据应用于模型计算。</w:t>
      </w:r>
    </w:p>
    <w:p w14:paraId="3E009CB3"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44" w:name="_Toc103005899"/>
      <w:r>
        <w:rPr>
          <w:rFonts w:ascii="Times New Roman" w:eastAsia="黑体" w:hAnsi="Times New Roman" w:cs="Times New Roman"/>
          <w:sz w:val="30"/>
          <w:szCs w:val="30"/>
        </w:rPr>
        <w:lastRenderedPageBreak/>
        <w:t xml:space="preserve">3.4 </w:t>
      </w:r>
      <w:r>
        <w:rPr>
          <w:rFonts w:ascii="Times New Roman" w:eastAsia="黑体" w:hAnsi="Times New Roman" w:cs="Times New Roman" w:hint="eastAsia"/>
          <w:sz w:val="30"/>
          <w:szCs w:val="30"/>
        </w:rPr>
        <w:t>梯田</w:t>
      </w:r>
      <w:r>
        <w:rPr>
          <w:rFonts w:ascii="Times New Roman" w:eastAsia="黑体" w:hAnsi="Times New Roman" w:cs="Times New Roman"/>
          <w:sz w:val="30"/>
          <w:szCs w:val="30"/>
        </w:rPr>
        <w:t>构建前后地形特征差异分析</w:t>
      </w:r>
      <w:bookmarkEnd w:id="44"/>
    </w:p>
    <w:p w14:paraId="38885FC3"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5" w:name="_Toc103005900"/>
      <w:r>
        <w:rPr>
          <w:rFonts w:ascii="Times New Roman" w:eastAsia="黑体" w:hAnsi="Times New Roman" w:cs="Times New Roman"/>
          <w:sz w:val="28"/>
          <w:szCs w:val="28"/>
        </w:rPr>
        <w:t xml:space="preserve">3.4.1 </w:t>
      </w:r>
      <w:r>
        <w:rPr>
          <w:rFonts w:ascii="Times New Roman" w:eastAsia="黑体" w:hAnsi="Times New Roman" w:cs="Times New Roman" w:hint="eastAsia"/>
          <w:sz w:val="28"/>
          <w:szCs w:val="28"/>
        </w:rPr>
        <w:t>地形特征</w:t>
      </w:r>
      <w:r>
        <w:rPr>
          <w:rFonts w:ascii="Times New Roman" w:eastAsia="黑体" w:hAnsi="Times New Roman" w:cs="Times New Roman"/>
          <w:sz w:val="28"/>
          <w:szCs w:val="28"/>
        </w:rPr>
        <w:t>直观差异</w:t>
      </w:r>
      <w:bookmarkEnd w:id="45"/>
    </w:p>
    <w:p w14:paraId="62CE826C"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参考上述方法将梯田坡面还原为原始地表。提取的梯田范围为图</w:t>
      </w:r>
      <w:r>
        <w:rPr>
          <w:rFonts w:ascii="Times New Roman" w:hAnsi="Times New Roman" w:cs="Times New Roman"/>
          <w:sz w:val="24"/>
        </w:rPr>
        <w:t>3-7</w:t>
      </w:r>
      <w:r>
        <w:rPr>
          <w:rFonts w:ascii="Times New Roman" w:hAnsi="Times New Roman" w:cs="Times New Roman"/>
          <w:sz w:val="24"/>
        </w:rPr>
        <w:t>中的灰色部分。在提取的梯田区域观察到域内最低的田面海拔为</w:t>
      </w:r>
      <w:r>
        <w:rPr>
          <w:rFonts w:ascii="Times New Roman" w:hAnsi="Times New Roman" w:cs="Times New Roman"/>
          <w:sz w:val="24"/>
        </w:rPr>
        <w:t>853.88m</w:t>
      </w:r>
      <w:r>
        <w:rPr>
          <w:rFonts w:ascii="Times New Roman" w:hAnsi="Times New Roman" w:cs="Times New Roman"/>
          <w:sz w:val="24"/>
        </w:rPr>
        <w:t>，相邻田面高差为</w:t>
      </w:r>
      <w:r>
        <w:rPr>
          <w:rFonts w:ascii="Times New Roman" w:hAnsi="Times New Roman" w:cs="Times New Roman"/>
          <w:sz w:val="24"/>
        </w:rPr>
        <w:t>1.3m</w:t>
      </w:r>
      <w:r>
        <w:rPr>
          <w:rFonts w:ascii="Times New Roman" w:hAnsi="Times New Roman" w:cs="Times New Roman"/>
          <w:sz w:val="24"/>
        </w:rPr>
        <w:t>上下，采用</w:t>
      </w:r>
      <w:r>
        <w:rPr>
          <w:rFonts w:ascii="Times New Roman" w:hAnsi="Times New Roman" w:cs="Times New Roman"/>
          <w:sz w:val="24"/>
        </w:rPr>
        <w:t>“</w:t>
      </w:r>
      <w:r>
        <w:rPr>
          <w:rFonts w:ascii="Times New Roman" w:hAnsi="Times New Roman" w:cs="Times New Roman"/>
          <w:sz w:val="24"/>
        </w:rPr>
        <w:t>自动方式</w:t>
      </w:r>
      <w:r>
        <w:rPr>
          <w:rFonts w:ascii="Times New Roman" w:hAnsi="Times New Roman" w:cs="Times New Roman"/>
          <w:sz w:val="24"/>
        </w:rPr>
        <w:t>”</w:t>
      </w:r>
      <w:r>
        <w:rPr>
          <w:rFonts w:ascii="Times New Roman" w:hAnsi="Times New Roman" w:cs="Times New Roman"/>
          <w:sz w:val="24"/>
        </w:rPr>
        <w:t>获取各层田面的高程线，插值形成</w:t>
      </w:r>
      <w:r>
        <w:rPr>
          <w:rFonts w:ascii="Times New Roman" w:hAnsi="Times New Roman" w:cs="Times New Roman"/>
          <w:sz w:val="24"/>
        </w:rPr>
        <w:t>0.1m</w:t>
      </w:r>
      <w:r>
        <w:rPr>
          <w:rFonts w:ascii="Times New Roman" w:hAnsi="Times New Roman" w:cs="Times New Roman"/>
          <w:sz w:val="24"/>
        </w:rPr>
        <w:t>分辨率的自然坡面</w:t>
      </w:r>
      <w:r>
        <w:rPr>
          <w:rFonts w:ascii="Times New Roman" w:hAnsi="Times New Roman" w:cs="Times New Roman"/>
          <w:sz w:val="24"/>
        </w:rPr>
        <w:t>DEM</w:t>
      </w:r>
      <w:r>
        <w:rPr>
          <w:rFonts w:ascii="Times New Roman" w:hAnsi="Times New Roman" w:cs="Times New Roman"/>
          <w:sz w:val="24"/>
        </w:rPr>
        <w:t>。将该数据与无需处理的沟谷</w:t>
      </w:r>
      <w:r>
        <w:rPr>
          <w:rFonts w:ascii="Times New Roman" w:hAnsi="Times New Roman" w:cs="Times New Roman"/>
          <w:sz w:val="24"/>
        </w:rPr>
        <w:t>DEM</w:t>
      </w:r>
      <w:r>
        <w:rPr>
          <w:rFonts w:ascii="Times New Roman" w:hAnsi="Times New Roman" w:cs="Times New Roman"/>
          <w:sz w:val="24"/>
        </w:rPr>
        <w:t>数据镶嵌合并，便得到</w:t>
      </w:r>
      <w:proofErr w:type="gramStart"/>
      <w:r>
        <w:rPr>
          <w:rFonts w:ascii="Times New Roman" w:hAnsi="Times New Roman" w:cs="Times New Roman"/>
          <w:sz w:val="24"/>
        </w:rPr>
        <w:t>窑家湾流域研究样区整体</w:t>
      </w:r>
      <w:proofErr w:type="gramEnd"/>
      <w:r>
        <w:rPr>
          <w:rFonts w:ascii="Times New Roman" w:hAnsi="Times New Roman" w:cs="Times New Roman"/>
          <w:sz w:val="24"/>
        </w:rPr>
        <w:t>范围的无梯田</w:t>
      </w:r>
      <w:r>
        <w:rPr>
          <w:rFonts w:ascii="Times New Roman" w:hAnsi="Times New Roman" w:cs="Times New Roman"/>
          <w:sz w:val="24"/>
        </w:rPr>
        <w:t>DEM</w:t>
      </w:r>
      <w:r>
        <w:rPr>
          <w:rFonts w:ascii="Times New Roman" w:hAnsi="Times New Roman" w:cs="Times New Roman"/>
          <w:sz w:val="24"/>
        </w:rPr>
        <w:t>数据。与含梯田</w:t>
      </w:r>
      <w:r>
        <w:rPr>
          <w:rFonts w:ascii="Times New Roman" w:hAnsi="Times New Roman" w:cs="Times New Roman"/>
          <w:sz w:val="24"/>
        </w:rPr>
        <w:t>DEM</w:t>
      </w:r>
      <w:r>
        <w:rPr>
          <w:rFonts w:ascii="Times New Roman" w:hAnsi="Times New Roman" w:cs="Times New Roman"/>
          <w:sz w:val="24"/>
        </w:rPr>
        <w:t>比较，发现原梯田区的陡坎和田面在无梯田</w:t>
      </w:r>
      <w:r>
        <w:rPr>
          <w:rFonts w:ascii="Times New Roman" w:hAnsi="Times New Roman" w:cs="Times New Roman"/>
          <w:sz w:val="24"/>
        </w:rPr>
        <w:t>DEM</w:t>
      </w:r>
      <w:r>
        <w:rPr>
          <w:rFonts w:ascii="Times New Roman" w:hAnsi="Times New Roman" w:cs="Times New Roman"/>
          <w:sz w:val="24"/>
        </w:rPr>
        <w:t>中，都被平滑的坡面替代，具备自然坡体的一般特性。前后对比情形如图组</w:t>
      </w:r>
      <w:r>
        <w:rPr>
          <w:rFonts w:ascii="Times New Roman" w:hAnsi="Times New Roman" w:cs="Times New Roman"/>
          <w:sz w:val="24"/>
        </w:rPr>
        <w:t>3-8</w:t>
      </w:r>
      <w:r>
        <w:rPr>
          <w:rFonts w:ascii="Times New Roman" w:hAnsi="Times New Roman" w:cs="Times New Roman"/>
          <w:sz w:val="24"/>
        </w:rPr>
        <w:t>。</w:t>
      </w:r>
    </w:p>
    <w:p w14:paraId="276E471F" w14:textId="77777777" w:rsidR="00915E8A" w:rsidRDefault="00000000">
      <w:pPr>
        <w:ind w:firstLineChars="200" w:firstLine="480"/>
        <w:jc w:val="center"/>
        <w:rPr>
          <w:rFonts w:ascii="Times New Roman" w:hAnsi="Times New Roman" w:cs="Times New Roman"/>
          <w:sz w:val="24"/>
        </w:rPr>
      </w:pPr>
      <w:r>
        <w:rPr>
          <w:rFonts w:ascii="Times New Roman" w:hAnsi="Times New Roman" w:cs="Times New Roman"/>
          <w:noProof/>
          <w:sz w:val="24"/>
        </w:rPr>
        <w:drawing>
          <wp:inline distT="0" distB="0" distL="0" distR="0" wp14:anchorId="593E2A88" wp14:editId="40F2863D">
            <wp:extent cx="2971165" cy="269748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004724" cy="2727983"/>
                    </a:xfrm>
                    <a:prstGeom prst="rect">
                      <a:avLst/>
                    </a:prstGeom>
                  </pic:spPr>
                </pic:pic>
              </a:graphicData>
            </a:graphic>
          </wp:inline>
        </w:drawing>
      </w:r>
    </w:p>
    <w:p w14:paraId="4CAB3A97"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3-7 </w:t>
      </w:r>
      <w:r>
        <w:rPr>
          <w:rFonts w:ascii="Times New Roman" w:eastAsia="黑体" w:hAnsi="Times New Roman" w:cs="Times New Roman"/>
          <w:szCs w:val="21"/>
        </w:rPr>
        <w:t>梯田区示意图</w:t>
      </w:r>
    </w:p>
    <w:p w14:paraId="5FF393E3" w14:textId="77777777" w:rsidR="00915E8A" w:rsidRDefault="00915E8A">
      <w:pPr>
        <w:ind w:firstLineChars="200" w:firstLine="420"/>
        <w:jc w:val="center"/>
        <w:rPr>
          <w:rFonts w:ascii="Times New Roman" w:eastAsia="黑体" w:hAnsi="Times New Roman" w:cs="Times New Roman"/>
          <w:szCs w:val="21"/>
        </w:rPr>
      </w:pPr>
    </w:p>
    <w:p w14:paraId="1E7D4DEC"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drawing>
          <wp:inline distT="0" distB="0" distL="0" distR="0" wp14:anchorId="33149C0A" wp14:editId="38B30938">
            <wp:extent cx="1753235" cy="1743710"/>
            <wp:effectExtent l="0" t="0" r="0" b="8890"/>
            <wp:docPr id="22" name="图片 22" descr="有无梯田对比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有无梯田对比图3"/>
                    <pic:cNvPicPr>
                      <a:picLocks noChangeAspect="1" noChangeArrowheads="1"/>
                    </pic:cNvPicPr>
                  </pic:nvPicPr>
                  <pic:blipFill>
                    <a:blip r:embed="rId34" cstate="print">
                      <a:extLst>
                        <a:ext uri="{28A0092B-C50C-407E-A947-70E740481C1C}">
                          <a14:useLocalDpi xmlns:a14="http://schemas.microsoft.com/office/drawing/2010/main" val="0"/>
                        </a:ext>
                      </a:extLst>
                    </a:blip>
                    <a:srcRect r="18254"/>
                    <a:stretch>
                      <a:fillRect/>
                    </a:stretch>
                  </pic:blipFill>
                  <pic:spPr>
                    <a:xfrm>
                      <a:off x="0" y="0"/>
                      <a:ext cx="1784122" cy="1774556"/>
                    </a:xfrm>
                    <a:prstGeom prst="rect">
                      <a:avLst/>
                    </a:prstGeom>
                    <a:noFill/>
                    <a:ln>
                      <a:noFill/>
                    </a:ln>
                  </pic:spPr>
                </pic:pic>
              </a:graphicData>
            </a:graphic>
          </wp:inline>
        </w:drawing>
      </w:r>
      <w:r>
        <w:rPr>
          <w:rFonts w:ascii="Times New Roman" w:eastAsia="黑体" w:hAnsi="Times New Roman" w:cs="Times New Roman"/>
          <w:noProof/>
          <w:szCs w:val="21"/>
        </w:rPr>
        <w:drawing>
          <wp:inline distT="0" distB="0" distL="0" distR="0" wp14:anchorId="47757E2A" wp14:editId="0175DC6A">
            <wp:extent cx="1692910" cy="1741805"/>
            <wp:effectExtent l="0" t="0" r="2540" b="0"/>
            <wp:docPr id="21" name="图片 21" descr="有无梯田对比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有无梯田对比图4"/>
                    <pic:cNvPicPr>
                      <a:picLocks noChangeAspect="1" noChangeArrowheads="1"/>
                    </pic:cNvPicPr>
                  </pic:nvPicPr>
                  <pic:blipFill>
                    <a:blip r:embed="rId35" cstate="print">
                      <a:extLst>
                        <a:ext uri="{28A0092B-C50C-407E-A947-70E740481C1C}">
                          <a14:useLocalDpi xmlns:a14="http://schemas.microsoft.com/office/drawing/2010/main" val="0"/>
                        </a:ext>
                      </a:extLst>
                    </a:blip>
                    <a:srcRect r="18620"/>
                    <a:stretch>
                      <a:fillRect/>
                    </a:stretch>
                  </pic:blipFill>
                  <pic:spPr>
                    <a:xfrm>
                      <a:off x="0" y="0"/>
                      <a:ext cx="1753312" cy="1804234"/>
                    </a:xfrm>
                    <a:prstGeom prst="rect">
                      <a:avLst/>
                    </a:prstGeom>
                    <a:noFill/>
                    <a:ln>
                      <a:noFill/>
                    </a:ln>
                  </pic:spPr>
                </pic:pic>
              </a:graphicData>
            </a:graphic>
          </wp:inline>
        </w:drawing>
      </w:r>
    </w:p>
    <w:p w14:paraId="48232423"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drawing>
          <wp:inline distT="0" distB="0" distL="0" distR="0" wp14:anchorId="2195891B" wp14:editId="00B985F0">
            <wp:extent cx="1636395" cy="1384935"/>
            <wp:effectExtent l="0" t="0" r="1905" b="5715"/>
            <wp:docPr id="20" name="图片 20" descr="有无梯田对比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有无梯田对比图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41676" cy="1389144"/>
                    </a:xfrm>
                    <a:prstGeom prst="rect">
                      <a:avLst/>
                    </a:prstGeom>
                    <a:noFill/>
                    <a:ln>
                      <a:noFill/>
                    </a:ln>
                  </pic:spPr>
                </pic:pic>
              </a:graphicData>
            </a:graphic>
          </wp:inline>
        </w:drawing>
      </w:r>
      <w:r>
        <w:rPr>
          <w:rFonts w:ascii="Times New Roman" w:eastAsia="黑体" w:hAnsi="Times New Roman" w:cs="Times New Roman"/>
          <w:szCs w:val="21"/>
        </w:rPr>
        <w:t xml:space="preserve"> </w:t>
      </w:r>
      <w:r>
        <w:rPr>
          <w:rFonts w:ascii="Times New Roman" w:eastAsia="黑体" w:hAnsi="Times New Roman" w:cs="Times New Roman"/>
          <w:noProof/>
          <w:szCs w:val="21"/>
        </w:rPr>
        <w:drawing>
          <wp:inline distT="0" distB="0" distL="0" distR="0" wp14:anchorId="6853FED8" wp14:editId="7964A4EE">
            <wp:extent cx="1641475" cy="1377950"/>
            <wp:effectExtent l="0" t="0" r="0" b="0"/>
            <wp:docPr id="19" name="图片 19" descr="有无梯田对比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有无梯田对比图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50504" cy="1385608"/>
                    </a:xfrm>
                    <a:prstGeom prst="rect">
                      <a:avLst/>
                    </a:prstGeom>
                    <a:noFill/>
                    <a:ln>
                      <a:noFill/>
                    </a:ln>
                  </pic:spPr>
                </pic:pic>
              </a:graphicData>
            </a:graphic>
          </wp:inline>
        </w:drawing>
      </w:r>
    </w:p>
    <w:p w14:paraId="072E1E8C"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lastRenderedPageBreak/>
        <w:drawing>
          <wp:inline distT="0" distB="0" distL="0" distR="0" wp14:anchorId="25184735" wp14:editId="2F7082C3">
            <wp:extent cx="1636395" cy="1525905"/>
            <wp:effectExtent l="0" t="0" r="1905" b="0"/>
            <wp:docPr id="24" name="图片 24" descr="有无梯田对比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有无梯田对比图1"/>
                    <pic:cNvPicPr>
                      <a:picLocks noChangeAspect="1" noChangeArrowheads="1"/>
                    </pic:cNvPicPr>
                  </pic:nvPicPr>
                  <pic:blipFill>
                    <a:blip r:embed="rId38" cstate="print">
                      <a:extLst>
                        <a:ext uri="{28A0092B-C50C-407E-A947-70E740481C1C}">
                          <a14:useLocalDpi xmlns:a14="http://schemas.microsoft.com/office/drawing/2010/main" val="0"/>
                        </a:ext>
                      </a:extLst>
                    </a:blip>
                    <a:srcRect l="2216"/>
                    <a:stretch>
                      <a:fillRect/>
                    </a:stretch>
                  </pic:blipFill>
                  <pic:spPr>
                    <a:xfrm>
                      <a:off x="0" y="0"/>
                      <a:ext cx="1643906" cy="1532658"/>
                    </a:xfrm>
                    <a:prstGeom prst="rect">
                      <a:avLst/>
                    </a:prstGeom>
                    <a:noFill/>
                    <a:ln>
                      <a:noFill/>
                    </a:ln>
                  </pic:spPr>
                </pic:pic>
              </a:graphicData>
            </a:graphic>
          </wp:inline>
        </w:drawing>
      </w:r>
      <w:r>
        <w:rPr>
          <w:rFonts w:ascii="Times New Roman" w:eastAsia="黑体" w:hAnsi="Times New Roman" w:cs="Times New Roman"/>
          <w:noProof/>
          <w:szCs w:val="21"/>
        </w:rPr>
        <w:drawing>
          <wp:inline distT="0" distB="0" distL="0" distR="0" wp14:anchorId="0A5549C3" wp14:editId="04FB65EE">
            <wp:extent cx="1677035" cy="1518920"/>
            <wp:effectExtent l="0" t="0" r="0" b="5080"/>
            <wp:docPr id="23" name="图片 23" descr="有无梯田对比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有无梯田对比图2"/>
                    <pic:cNvPicPr>
                      <a:picLocks noChangeAspect="1" noChangeArrowheads="1"/>
                    </pic:cNvPicPr>
                  </pic:nvPicPr>
                  <pic:blipFill>
                    <a:blip r:embed="rId39" cstate="print">
                      <a:extLst>
                        <a:ext uri="{28A0092B-C50C-407E-A947-70E740481C1C}">
                          <a14:useLocalDpi xmlns:a14="http://schemas.microsoft.com/office/drawing/2010/main" val="0"/>
                        </a:ext>
                      </a:extLst>
                    </a:blip>
                    <a:srcRect l="2155"/>
                    <a:stretch>
                      <a:fillRect/>
                    </a:stretch>
                  </pic:blipFill>
                  <pic:spPr>
                    <a:xfrm>
                      <a:off x="0" y="0"/>
                      <a:ext cx="1694906" cy="1535095"/>
                    </a:xfrm>
                    <a:prstGeom prst="rect">
                      <a:avLst/>
                    </a:prstGeom>
                    <a:noFill/>
                    <a:ln>
                      <a:noFill/>
                    </a:ln>
                  </pic:spPr>
                </pic:pic>
              </a:graphicData>
            </a:graphic>
          </wp:inline>
        </w:drawing>
      </w:r>
    </w:p>
    <w:p w14:paraId="0F568D72"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3-8 </w:t>
      </w:r>
      <w:r>
        <w:rPr>
          <w:rFonts w:ascii="Times New Roman" w:eastAsia="黑体" w:hAnsi="Times New Roman" w:cs="Times New Roman"/>
          <w:szCs w:val="21"/>
        </w:rPr>
        <w:t>梯田</w:t>
      </w:r>
      <w:r>
        <w:rPr>
          <w:rFonts w:ascii="Times New Roman" w:eastAsia="黑体" w:hAnsi="Times New Roman" w:cs="Times New Roman"/>
          <w:szCs w:val="21"/>
        </w:rPr>
        <w:t>DEM</w:t>
      </w:r>
      <w:r>
        <w:rPr>
          <w:rFonts w:ascii="Times New Roman" w:eastAsia="黑体" w:hAnsi="Times New Roman" w:cs="Times New Roman"/>
          <w:szCs w:val="21"/>
        </w:rPr>
        <w:t>与去梯田自然坡面</w:t>
      </w:r>
      <w:r>
        <w:rPr>
          <w:rFonts w:ascii="Times New Roman" w:eastAsia="黑体" w:hAnsi="Times New Roman" w:cs="Times New Roman"/>
          <w:szCs w:val="21"/>
        </w:rPr>
        <w:t>DEM</w:t>
      </w:r>
      <w:r>
        <w:rPr>
          <w:rFonts w:ascii="Times New Roman" w:eastAsia="黑体" w:hAnsi="Times New Roman" w:cs="Times New Roman"/>
          <w:szCs w:val="21"/>
        </w:rPr>
        <w:t>对比图</w:t>
      </w:r>
      <w:r>
        <w:rPr>
          <w:rFonts w:ascii="Times New Roman" w:eastAsia="黑体" w:hAnsi="Times New Roman" w:cs="Times New Roman"/>
          <w:szCs w:val="21"/>
        </w:rPr>
        <w:t>(</w:t>
      </w:r>
      <w:r>
        <w:rPr>
          <w:rFonts w:ascii="Times New Roman" w:eastAsia="黑体" w:hAnsi="Times New Roman" w:cs="Times New Roman"/>
          <w:szCs w:val="21"/>
        </w:rPr>
        <w:t>左列有梯田，右列无梯田</w:t>
      </w:r>
      <w:r>
        <w:rPr>
          <w:rFonts w:ascii="Times New Roman" w:eastAsia="黑体" w:hAnsi="Times New Roman" w:cs="Times New Roman"/>
          <w:szCs w:val="21"/>
        </w:rPr>
        <w:t>)</w:t>
      </w:r>
    </w:p>
    <w:p w14:paraId="067D04D1"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6" w:name="_Toc103005901"/>
      <w:r>
        <w:rPr>
          <w:rFonts w:ascii="Times New Roman" w:eastAsia="黑体" w:hAnsi="Times New Roman" w:cs="Times New Roman"/>
          <w:sz w:val="28"/>
          <w:szCs w:val="28"/>
        </w:rPr>
        <w:t xml:space="preserve">3.4.2 </w:t>
      </w:r>
      <w:r>
        <w:rPr>
          <w:rFonts w:ascii="Times New Roman" w:eastAsia="黑体" w:hAnsi="Times New Roman" w:cs="Times New Roman" w:hint="eastAsia"/>
          <w:sz w:val="28"/>
          <w:szCs w:val="28"/>
        </w:rPr>
        <w:t>地形</w:t>
      </w:r>
      <w:r>
        <w:rPr>
          <w:rFonts w:ascii="Times New Roman" w:eastAsia="黑体" w:hAnsi="Times New Roman" w:cs="Times New Roman"/>
          <w:sz w:val="28"/>
          <w:szCs w:val="28"/>
        </w:rPr>
        <w:t>特征统计差异</w:t>
      </w:r>
      <w:bookmarkEnd w:id="46"/>
    </w:p>
    <w:p w14:paraId="052E7476"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利用掩</w:t>
      </w:r>
      <w:proofErr w:type="gramStart"/>
      <w:r>
        <w:rPr>
          <w:rFonts w:ascii="Times New Roman" w:hAnsi="Times New Roman" w:cs="Times New Roman"/>
          <w:sz w:val="24"/>
        </w:rPr>
        <w:t>膜工具</w:t>
      </w:r>
      <w:proofErr w:type="gramEnd"/>
      <w:r>
        <w:rPr>
          <w:rFonts w:ascii="Times New Roman" w:hAnsi="Times New Roman" w:cs="Times New Roman"/>
          <w:sz w:val="24"/>
        </w:rPr>
        <w:t>分离出样区内共</w:t>
      </w:r>
      <w:r>
        <w:rPr>
          <w:rFonts w:ascii="Times New Roman" w:hAnsi="Times New Roman" w:cs="Times New Roman"/>
          <w:sz w:val="24"/>
        </w:rPr>
        <w:t>4</w:t>
      </w:r>
      <w:r>
        <w:rPr>
          <w:rFonts w:ascii="Times New Roman" w:hAnsi="Times New Roman" w:cs="Times New Roman"/>
          <w:sz w:val="24"/>
        </w:rPr>
        <w:t>个梯田区（图</w:t>
      </w:r>
      <w:r>
        <w:rPr>
          <w:rFonts w:ascii="Times New Roman" w:hAnsi="Times New Roman" w:cs="Times New Roman" w:hint="eastAsia"/>
          <w:sz w:val="24"/>
        </w:rPr>
        <w:t>3</w:t>
      </w:r>
      <w:r>
        <w:rPr>
          <w:rFonts w:ascii="Times New Roman" w:hAnsi="Times New Roman" w:cs="Times New Roman"/>
          <w:sz w:val="24"/>
        </w:rPr>
        <w:t>-9</w:t>
      </w:r>
      <w:r>
        <w:rPr>
          <w:rFonts w:ascii="Times New Roman" w:hAnsi="Times New Roman" w:cs="Times New Roman"/>
          <w:sz w:val="24"/>
        </w:rPr>
        <w:t>），对有</w:t>
      </w:r>
      <w:r>
        <w:rPr>
          <w:rFonts w:ascii="Times New Roman" w:hAnsi="Times New Roman" w:cs="Times New Roman" w:hint="eastAsia"/>
          <w:sz w:val="24"/>
        </w:rPr>
        <w:t>/</w:t>
      </w:r>
      <w:r>
        <w:rPr>
          <w:rFonts w:ascii="Times New Roman" w:hAnsi="Times New Roman" w:cs="Times New Roman" w:hint="eastAsia"/>
          <w:sz w:val="24"/>
        </w:rPr>
        <w:t>无梯田状态下样区内的地形因子——坡度进行整体和局部统计分析，以获取两种状况下地形的变化差异。</w:t>
      </w:r>
    </w:p>
    <w:p w14:paraId="62367EA0" w14:textId="77777777" w:rsidR="00915E8A" w:rsidRDefault="00000000">
      <w:pPr>
        <w:jc w:val="center"/>
        <w:rPr>
          <w:rFonts w:ascii="Times New Roman" w:hAnsi="Times New Roman" w:cs="Times New Roman"/>
          <w:sz w:val="24"/>
        </w:rPr>
      </w:pPr>
      <w:r>
        <w:rPr>
          <w:noProof/>
        </w:rPr>
        <w:drawing>
          <wp:inline distT="0" distB="0" distL="0" distR="0" wp14:anchorId="3B8215C1" wp14:editId="08897318">
            <wp:extent cx="4381500" cy="41497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4397203" cy="4164267"/>
                    </a:xfrm>
                    <a:prstGeom prst="rect">
                      <a:avLst/>
                    </a:prstGeom>
                  </pic:spPr>
                </pic:pic>
              </a:graphicData>
            </a:graphic>
          </wp:inline>
        </w:drawing>
      </w:r>
    </w:p>
    <w:p w14:paraId="5FA49CF6" w14:textId="77777777" w:rsidR="00915E8A" w:rsidRDefault="00000000">
      <w:pPr>
        <w:jc w:val="center"/>
        <w:rPr>
          <w:rFonts w:ascii="Times New Roman" w:hAnsi="Times New Roman" w:cs="Times New Roman"/>
          <w:sz w:val="24"/>
        </w:rPr>
      </w:pPr>
      <w:r>
        <w:rPr>
          <w:rFonts w:ascii="Times New Roman" w:eastAsia="黑体" w:hAnsi="Times New Roman" w:cs="Times New Roman"/>
          <w:szCs w:val="21"/>
        </w:rPr>
        <w:t>图</w:t>
      </w:r>
      <w:r>
        <w:rPr>
          <w:rFonts w:ascii="Times New Roman" w:eastAsia="黑体" w:hAnsi="Times New Roman" w:cs="Times New Roman"/>
          <w:szCs w:val="21"/>
        </w:rPr>
        <w:t xml:space="preserve">3-9 </w:t>
      </w:r>
      <w:r>
        <w:rPr>
          <w:rFonts w:ascii="Times New Roman" w:eastAsia="黑体" w:hAnsi="Times New Roman" w:cs="Times New Roman"/>
          <w:szCs w:val="21"/>
        </w:rPr>
        <w:t>典型梯田区分布位置</w:t>
      </w:r>
    </w:p>
    <w:p w14:paraId="4926653B"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）从样</w:t>
      </w:r>
      <w:proofErr w:type="gramStart"/>
      <w:r>
        <w:rPr>
          <w:rFonts w:ascii="Times New Roman" w:hAnsi="Times New Roman" w:cs="Times New Roman" w:hint="eastAsia"/>
          <w:sz w:val="24"/>
        </w:rPr>
        <w:t>区整体</w:t>
      </w:r>
      <w:proofErr w:type="gramEnd"/>
      <w:r>
        <w:rPr>
          <w:rFonts w:ascii="Times New Roman" w:hAnsi="Times New Roman" w:cs="Times New Roman" w:hint="eastAsia"/>
          <w:sz w:val="24"/>
        </w:rPr>
        <w:t>上看，样区在无梯田情况下</w:t>
      </w:r>
      <w:r>
        <w:rPr>
          <w:rFonts w:ascii="Times New Roman" w:hAnsi="Times New Roman" w:cs="Times New Roman"/>
          <w:sz w:val="24"/>
        </w:rPr>
        <w:t>S</w:t>
      </w:r>
      <w:r>
        <w:rPr>
          <w:rFonts w:ascii="Times New Roman" w:hAnsi="Times New Roman" w:cs="Times New Roman" w:hint="eastAsia"/>
          <w:sz w:val="24"/>
        </w:rPr>
        <w:t>lope</w:t>
      </w:r>
      <w:r>
        <w:rPr>
          <w:rFonts w:ascii="Times New Roman" w:hAnsi="Times New Roman" w:cs="Times New Roman"/>
          <w:sz w:val="24"/>
        </w:rPr>
        <w:t>的</w:t>
      </w:r>
      <w:r>
        <w:rPr>
          <w:rFonts w:ascii="Times New Roman" w:hAnsi="Times New Roman" w:cs="Times New Roman" w:hint="eastAsia"/>
          <w:sz w:val="24"/>
        </w:rPr>
        <w:t>均值为</w:t>
      </w:r>
      <w:r>
        <w:rPr>
          <w:rFonts w:ascii="Times New Roman" w:hAnsi="Times New Roman" w:cs="Times New Roman" w:hint="eastAsia"/>
          <w:sz w:val="24"/>
        </w:rPr>
        <w:t>3</w:t>
      </w:r>
      <w:r>
        <w:rPr>
          <w:rFonts w:ascii="Times New Roman" w:hAnsi="Times New Roman" w:cs="Times New Roman"/>
          <w:sz w:val="24"/>
        </w:rPr>
        <w:t>2.51°</w:t>
      </w:r>
      <w:r>
        <w:rPr>
          <w:rFonts w:ascii="Times New Roman" w:hAnsi="Times New Roman" w:cs="Times New Roman"/>
          <w:sz w:val="24"/>
        </w:rPr>
        <w:t>，标准差为</w:t>
      </w:r>
      <w:r>
        <w:rPr>
          <w:rFonts w:ascii="Times New Roman" w:hAnsi="Times New Roman" w:cs="Times New Roman" w:hint="eastAsia"/>
          <w:sz w:val="24"/>
        </w:rPr>
        <w:t>1</w:t>
      </w:r>
      <w:r>
        <w:rPr>
          <w:rFonts w:ascii="Times New Roman" w:hAnsi="Times New Roman" w:cs="Times New Roman"/>
          <w:sz w:val="24"/>
        </w:rPr>
        <w:t>8.52</w:t>
      </w:r>
      <w:r>
        <w:rPr>
          <w:rFonts w:ascii="Times New Roman" w:hAnsi="Times New Roman" w:cs="Times New Roman"/>
          <w:sz w:val="24"/>
        </w:rPr>
        <w:t>；相较之下，样区在有梯田时</w:t>
      </w:r>
      <w:r>
        <w:rPr>
          <w:rFonts w:ascii="Times New Roman" w:hAnsi="Times New Roman" w:cs="Times New Roman"/>
          <w:sz w:val="24"/>
        </w:rPr>
        <w:t>S</w:t>
      </w:r>
      <w:r>
        <w:rPr>
          <w:rFonts w:ascii="Times New Roman" w:hAnsi="Times New Roman" w:cs="Times New Roman" w:hint="eastAsia"/>
          <w:sz w:val="24"/>
        </w:rPr>
        <w:t>lope</w:t>
      </w:r>
      <w:r>
        <w:rPr>
          <w:rFonts w:ascii="Times New Roman" w:hAnsi="Times New Roman" w:cs="Times New Roman"/>
          <w:sz w:val="24"/>
        </w:rPr>
        <w:t>的平均值</w:t>
      </w:r>
      <w:r>
        <w:rPr>
          <w:rFonts w:ascii="Times New Roman" w:hAnsi="Times New Roman" w:cs="Times New Roman" w:hint="eastAsia"/>
          <w:sz w:val="24"/>
        </w:rPr>
        <w:t>却</w:t>
      </w:r>
      <w:r>
        <w:rPr>
          <w:rFonts w:ascii="Times New Roman" w:hAnsi="Times New Roman" w:cs="Times New Roman"/>
          <w:sz w:val="24"/>
        </w:rPr>
        <w:t>升至</w:t>
      </w:r>
      <w:r>
        <w:rPr>
          <w:rFonts w:ascii="Times New Roman" w:hAnsi="Times New Roman" w:cs="Times New Roman" w:hint="eastAsia"/>
          <w:sz w:val="24"/>
        </w:rPr>
        <w:t>3</w:t>
      </w:r>
      <w:r>
        <w:rPr>
          <w:rFonts w:ascii="Times New Roman" w:hAnsi="Times New Roman" w:cs="Times New Roman"/>
          <w:sz w:val="24"/>
        </w:rPr>
        <w:t>2.63°</w:t>
      </w:r>
      <w:r>
        <w:rPr>
          <w:rFonts w:ascii="Times New Roman" w:hAnsi="Times New Roman" w:cs="Times New Roman"/>
          <w:sz w:val="24"/>
        </w:rPr>
        <w:t>，</w:t>
      </w:r>
      <w:r>
        <w:rPr>
          <w:rFonts w:ascii="Times New Roman" w:hAnsi="Times New Roman" w:cs="Times New Roman" w:hint="eastAsia"/>
          <w:sz w:val="24"/>
        </w:rPr>
        <w:t>标准差为</w:t>
      </w:r>
      <w:r>
        <w:rPr>
          <w:rFonts w:ascii="Times New Roman" w:hAnsi="Times New Roman" w:cs="Times New Roman" w:hint="eastAsia"/>
          <w:sz w:val="24"/>
        </w:rPr>
        <w:t>1</w:t>
      </w:r>
      <w:r>
        <w:rPr>
          <w:rFonts w:ascii="Times New Roman" w:hAnsi="Times New Roman" w:cs="Times New Roman"/>
          <w:sz w:val="24"/>
        </w:rPr>
        <w:t>8.94</w:t>
      </w:r>
      <w:r>
        <w:rPr>
          <w:rFonts w:ascii="Times New Roman" w:hAnsi="Times New Roman" w:cs="Times New Roman"/>
          <w:sz w:val="24"/>
        </w:rPr>
        <w:t>。得出的初步统计结论为：坡改梯工程会切实影响域内的坡度分布状况。对全域而言，坡度平均值和标准差都是提升的，这是由于自然坡面被切为田坎后，坎区陡坡的坡度突增量明显高于原始自然坡面的持续增量，启发笔者从局部（梯田区）着手更精细的统计分析。</w:t>
      </w:r>
    </w:p>
    <w:p w14:paraId="6106566F"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proofErr w:type="gramStart"/>
      <w:r>
        <w:rPr>
          <w:rFonts w:ascii="Times New Roman" w:hAnsi="Times New Roman" w:cs="Times New Roman"/>
          <w:sz w:val="24"/>
        </w:rPr>
        <w:t>对样区</w:t>
      </w:r>
      <w:proofErr w:type="gramEnd"/>
      <w:r>
        <w:rPr>
          <w:rFonts w:ascii="Times New Roman" w:hAnsi="Times New Roman" w:cs="Times New Roman"/>
          <w:sz w:val="24"/>
        </w:rPr>
        <w:t>局部</w:t>
      </w:r>
      <w:r>
        <w:rPr>
          <w:rFonts w:ascii="Times New Roman" w:hAnsi="Times New Roman" w:cs="Times New Roman" w:hint="eastAsia"/>
          <w:sz w:val="24"/>
        </w:rPr>
        <w:t>共</w:t>
      </w:r>
      <w:r>
        <w:rPr>
          <w:rFonts w:ascii="Times New Roman" w:hAnsi="Times New Roman" w:cs="Times New Roman"/>
          <w:sz w:val="24"/>
        </w:rPr>
        <w:t>4</w:t>
      </w:r>
      <w:r>
        <w:rPr>
          <w:rFonts w:ascii="Times New Roman" w:hAnsi="Times New Roman" w:cs="Times New Roman" w:hint="eastAsia"/>
          <w:sz w:val="24"/>
        </w:rPr>
        <w:t>处梯田区的</w:t>
      </w:r>
      <w:r>
        <w:rPr>
          <w:rFonts w:ascii="Times New Roman" w:hAnsi="Times New Roman" w:cs="Times New Roman" w:hint="eastAsia"/>
          <w:sz w:val="24"/>
        </w:rPr>
        <w:t>Slope</w:t>
      </w:r>
      <w:r>
        <w:rPr>
          <w:rFonts w:ascii="Times New Roman" w:hAnsi="Times New Roman" w:cs="Times New Roman" w:hint="eastAsia"/>
          <w:sz w:val="24"/>
        </w:rPr>
        <w:t>进行统计分析。</w:t>
      </w:r>
      <w:r>
        <w:rPr>
          <w:rFonts w:ascii="Times New Roman" w:hAnsi="Times New Roman" w:cs="Times New Roman"/>
          <w:sz w:val="24"/>
        </w:rPr>
        <w:t>得到如下表</w:t>
      </w:r>
      <w:r>
        <w:rPr>
          <w:rFonts w:ascii="Times New Roman" w:hAnsi="Times New Roman" w:cs="Times New Roman" w:hint="eastAsia"/>
          <w:sz w:val="24"/>
        </w:rPr>
        <w:t>3</w:t>
      </w:r>
      <w:r>
        <w:rPr>
          <w:rFonts w:ascii="Times New Roman" w:hAnsi="Times New Roman" w:cs="Times New Roman"/>
          <w:sz w:val="24"/>
        </w:rPr>
        <w:t>-1</w:t>
      </w:r>
      <w:r>
        <w:rPr>
          <w:rFonts w:ascii="Times New Roman" w:hAnsi="Times New Roman" w:cs="Times New Roman"/>
          <w:sz w:val="24"/>
        </w:rPr>
        <w:t>：</w:t>
      </w:r>
    </w:p>
    <w:p w14:paraId="4B2EBD89"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lastRenderedPageBreak/>
        <w:t>表</w:t>
      </w:r>
      <w:r>
        <w:rPr>
          <w:rFonts w:ascii="Times New Roman" w:eastAsia="黑体" w:hAnsi="Times New Roman" w:cs="Times New Roman"/>
          <w:szCs w:val="21"/>
        </w:rPr>
        <w:t xml:space="preserve">3-1 </w:t>
      </w:r>
      <w:r>
        <w:rPr>
          <w:rFonts w:ascii="Times New Roman" w:eastAsia="黑体" w:hAnsi="Times New Roman" w:cs="Times New Roman" w:hint="eastAsia"/>
          <w:szCs w:val="21"/>
        </w:rPr>
        <w:t>样区各梯田区块在梯田构筑前后的坡度差异</w:t>
      </w:r>
    </w:p>
    <w:tbl>
      <w:tblPr>
        <w:tblStyle w:val="ab"/>
        <w:tblW w:w="0" w:type="auto"/>
        <w:tblInd w:w="601"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tblGrid>
      <w:tr w:rsidR="00915E8A" w14:paraId="74461E97" w14:textId="77777777">
        <w:tc>
          <w:tcPr>
            <w:tcW w:w="1185" w:type="dxa"/>
          </w:tcPr>
          <w:p w14:paraId="5B2A091C" w14:textId="77777777" w:rsidR="00915E8A" w:rsidRDefault="00000000">
            <w:pPr>
              <w:jc w:val="center"/>
              <w:rPr>
                <w:rFonts w:ascii="Times New Roman" w:hAnsi="Times New Roman" w:cs="Times New Roman"/>
                <w:b/>
                <w:szCs w:val="21"/>
              </w:rPr>
            </w:pPr>
            <w:r>
              <w:rPr>
                <w:rFonts w:ascii="Times New Roman" w:hAnsi="Times New Roman" w:cs="Times New Roman" w:hint="eastAsia"/>
                <w:b/>
                <w:szCs w:val="21"/>
              </w:rPr>
              <w:t>Slope</w:t>
            </w:r>
          </w:p>
        </w:tc>
        <w:tc>
          <w:tcPr>
            <w:tcW w:w="1185" w:type="dxa"/>
          </w:tcPr>
          <w:p w14:paraId="76AC56ED" w14:textId="77777777" w:rsidR="00915E8A" w:rsidRDefault="00000000">
            <w:pPr>
              <w:jc w:val="center"/>
              <w:rPr>
                <w:rFonts w:ascii="Times New Roman" w:hAnsi="Times New Roman" w:cs="Times New Roman"/>
                <w:b/>
                <w:szCs w:val="21"/>
              </w:rPr>
            </w:pPr>
            <w:r>
              <w:rPr>
                <w:rFonts w:ascii="Times New Roman" w:hAnsi="Times New Roman" w:cs="Times New Roman"/>
                <w:b/>
                <w:szCs w:val="21"/>
              </w:rPr>
              <w:t>Statistics</w:t>
            </w:r>
          </w:p>
        </w:tc>
        <w:tc>
          <w:tcPr>
            <w:tcW w:w="1185" w:type="dxa"/>
          </w:tcPr>
          <w:p w14:paraId="4C8FC78B" w14:textId="77777777" w:rsidR="00915E8A" w:rsidRDefault="00000000">
            <w:pPr>
              <w:jc w:val="center"/>
              <w:rPr>
                <w:rFonts w:ascii="Times New Roman" w:hAnsi="Times New Roman" w:cs="Times New Roman"/>
                <w:b/>
                <w:szCs w:val="21"/>
              </w:rPr>
            </w:pPr>
            <w:r>
              <w:rPr>
                <w:rFonts w:ascii="Times New Roman" w:hAnsi="Times New Roman" w:cs="Times New Roman" w:hint="eastAsia"/>
                <w:b/>
                <w:szCs w:val="21"/>
              </w:rPr>
              <w:t>Area1</w:t>
            </w:r>
          </w:p>
        </w:tc>
        <w:tc>
          <w:tcPr>
            <w:tcW w:w="1185" w:type="dxa"/>
          </w:tcPr>
          <w:p w14:paraId="42E70CAB" w14:textId="77777777" w:rsidR="00915E8A" w:rsidRDefault="00000000">
            <w:pPr>
              <w:jc w:val="center"/>
              <w:rPr>
                <w:rFonts w:ascii="Times New Roman" w:hAnsi="Times New Roman" w:cs="Times New Roman"/>
                <w:b/>
                <w:szCs w:val="21"/>
              </w:rPr>
            </w:pPr>
            <w:r>
              <w:rPr>
                <w:rFonts w:ascii="Times New Roman" w:hAnsi="Times New Roman" w:cs="Times New Roman" w:hint="eastAsia"/>
                <w:b/>
                <w:szCs w:val="21"/>
              </w:rPr>
              <w:t>Area</w:t>
            </w:r>
            <w:r>
              <w:rPr>
                <w:rFonts w:ascii="Times New Roman" w:hAnsi="Times New Roman" w:cs="Times New Roman"/>
                <w:b/>
                <w:szCs w:val="21"/>
              </w:rPr>
              <w:t>2</w:t>
            </w:r>
          </w:p>
        </w:tc>
        <w:tc>
          <w:tcPr>
            <w:tcW w:w="1185" w:type="dxa"/>
          </w:tcPr>
          <w:p w14:paraId="34DDC88D" w14:textId="77777777" w:rsidR="00915E8A" w:rsidRDefault="00000000">
            <w:pPr>
              <w:jc w:val="center"/>
              <w:rPr>
                <w:rFonts w:ascii="Times New Roman" w:hAnsi="Times New Roman" w:cs="Times New Roman"/>
                <w:b/>
                <w:szCs w:val="21"/>
              </w:rPr>
            </w:pPr>
            <w:r>
              <w:rPr>
                <w:rFonts w:ascii="Times New Roman" w:hAnsi="Times New Roman" w:cs="Times New Roman" w:hint="eastAsia"/>
                <w:b/>
                <w:szCs w:val="21"/>
              </w:rPr>
              <w:t>Area</w:t>
            </w:r>
            <w:r>
              <w:rPr>
                <w:rFonts w:ascii="Times New Roman" w:hAnsi="Times New Roman" w:cs="Times New Roman"/>
                <w:b/>
                <w:szCs w:val="21"/>
              </w:rPr>
              <w:t>3</w:t>
            </w:r>
          </w:p>
        </w:tc>
        <w:tc>
          <w:tcPr>
            <w:tcW w:w="1185" w:type="dxa"/>
          </w:tcPr>
          <w:p w14:paraId="3B638730" w14:textId="77777777" w:rsidR="00915E8A" w:rsidRDefault="00000000">
            <w:pPr>
              <w:jc w:val="center"/>
              <w:rPr>
                <w:rFonts w:ascii="Times New Roman" w:hAnsi="Times New Roman" w:cs="Times New Roman"/>
                <w:b/>
                <w:szCs w:val="21"/>
              </w:rPr>
            </w:pPr>
            <w:r>
              <w:rPr>
                <w:rFonts w:ascii="Times New Roman" w:hAnsi="Times New Roman" w:cs="Times New Roman" w:hint="eastAsia"/>
                <w:b/>
                <w:szCs w:val="21"/>
              </w:rPr>
              <w:t>Area</w:t>
            </w:r>
            <w:r>
              <w:rPr>
                <w:rFonts w:ascii="Times New Roman" w:hAnsi="Times New Roman" w:cs="Times New Roman"/>
                <w:b/>
                <w:szCs w:val="21"/>
              </w:rPr>
              <w:t>4</w:t>
            </w:r>
          </w:p>
        </w:tc>
      </w:tr>
      <w:tr w:rsidR="00915E8A" w14:paraId="4988917E" w14:textId="77777777">
        <w:trPr>
          <w:trHeight w:val="281"/>
        </w:trPr>
        <w:tc>
          <w:tcPr>
            <w:tcW w:w="1185" w:type="dxa"/>
            <w:vMerge w:val="restart"/>
          </w:tcPr>
          <w:p w14:paraId="4110851C" w14:textId="77777777" w:rsidR="00915E8A" w:rsidRDefault="00000000">
            <w:pPr>
              <w:spacing w:line="480" w:lineRule="auto"/>
              <w:jc w:val="center"/>
              <w:rPr>
                <w:rFonts w:asciiTheme="minorEastAsia" w:hAnsiTheme="minorEastAsia" w:cs="Times New Roman"/>
                <w:szCs w:val="21"/>
              </w:rPr>
            </w:pPr>
            <w:r>
              <w:rPr>
                <w:rFonts w:asciiTheme="minorEastAsia" w:hAnsiTheme="minorEastAsia" w:cs="Times New Roman"/>
                <w:szCs w:val="21"/>
              </w:rPr>
              <w:t>有梯田时</w:t>
            </w:r>
          </w:p>
        </w:tc>
        <w:tc>
          <w:tcPr>
            <w:tcW w:w="1185" w:type="dxa"/>
          </w:tcPr>
          <w:p w14:paraId="31CF5F8F"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平均值</w:t>
            </w:r>
          </w:p>
        </w:tc>
        <w:tc>
          <w:tcPr>
            <w:tcW w:w="1185" w:type="dxa"/>
          </w:tcPr>
          <w:p w14:paraId="7B91C95C"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9.09</w:t>
            </w:r>
          </w:p>
        </w:tc>
        <w:tc>
          <w:tcPr>
            <w:tcW w:w="1185" w:type="dxa"/>
          </w:tcPr>
          <w:p w14:paraId="22E6DB84"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9.69</w:t>
            </w:r>
          </w:p>
        </w:tc>
        <w:tc>
          <w:tcPr>
            <w:tcW w:w="1185" w:type="dxa"/>
          </w:tcPr>
          <w:p w14:paraId="0D800BA2"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9.85</w:t>
            </w:r>
          </w:p>
        </w:tc>
        <w:tc>
          <w:tcPr>
            <w:tcW w:w="1185" w:type="dxa"/>
          </w:tcPr>
          <w:p w14:paraId="044AED91"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2</w:t>
            </w:r>
            <w:r>
              <w:rPr>
                <w:rFonts w:asciiTheme="minorEastAsia" w:hAnsiTheme="minorEastAsia" w:cs="Times New Roman"/>
                <w:szCs w:val="21"/>
              </w:rPr>
              <w:t>0.80</w:t>
            </w:r>
          </w:p>
        </w:tc>
      </w:tr>
      <w:tr w:rsidR="00915E8A" w14:paraId="3B11EDE2" w14:textId="77777777">
        <w:trPr>
          <w:trHeight w:val="323"/>
        </w:trPr>
        <w:tc>
          <w:tcPr>
            <w:tcW w:w="1185" w:type="dxa"/>
            <w:vMerge/>
          </w:tcPr>
          <w:p w14:paraId="174262FF" w14:textId="77777777" w:rsidR="00915E8A" w:rsidRDefault="00915E8A">
            <w:pPr>
              <w:jc w:val="center"/>
              <w:rPr>
                <w:rFonts w:asciiTheme="minorEastAsia" w:hAnsiTheme="minorEastAsia" w:cs="Times New Roman"/>
                <w:szCs w:val="21"/>
              </w:rPr>
            </w:pPr>
          </w:p>
        </w:tc>
        <w:tc>
          <w:tcPr>
            <w:tcW w:w="1185" w:type="dxa"/>
          </w:tcPr>
          <w:p w14:paraId="68DC8A67"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标准差</w:t>
            </w:r>
          </w:p>
        </w:tc>
        <w:tc>
          <w:tcPr>
            <w:tcW w:w="1185" w:type="dxa"/>
          </w:tcPr>
          <w:p w14:paraId="6FB69357"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5.38</w:t>
            </w:r>
          </w:p>
        </w:tc>
        <w:tc>
          <w:tcPr>
            <w:tcW w:w="1185" w:type="dxa"/>
          </w:tcPr>
          <w:p w14:paraId="4A3F6F75"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2.07</w:t>
            </w:r>
          </w:p>
        </w:tc>
        <w:tc>
          <w:tcPr>
            <w:tcW w:w="1185" w:type="dxa"/>
          </w:tcPr>
          <w:p w14:paraId="7EA3C945"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4.98</w:t>
            </w:r>
          </w:p>
        </w:tc>
        <w:tc>
          <w:tcPr>
            <w:tcW w:w="1185" w:type="dxa"/>
          </w:tcPr>
          <w:p w14:paraId="6C6D603D"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3.79</w:t>
            </w:r>
          </w:p>
        </w:tc>
      </w:tr>
      <w:tr w:rsidR="00915E8A" w14:paraId="59F95742" w14:textId="77777777">
        <w:tc>
          <w:tcPr>
            <w:tcW w:w="1185" w:type="dxa"/>
            <w:vMerge w:val="restart"/>
          </w:tcPr>
          <w:p w14:paraId="39DFDC55" w14:textId="77777777" w:rsidR="00915E8A" w:rsidRDefault="00000000">
            <w:pPr>
              <w:spacing w:line="480" w:lineRule="auto"/>
              <w:jc w:val="center"/>
              <w:rPr>
                <w:rFonts w:asciiTheme="minorEastAsia" w:hAnsiTheme="minorEastAsia" w:cs="Times New Roman"/>
                <w:szCs w:val="21"/>
              </w:rPr>
            </w:pPr>
            <w:r>
              <w:rPr>
                <w:rFonts w:asciiTheme="minorEastAsia" w:hAnsiTheme="minorEastAsia" w:cs="Times New Roman"/>
                <w:szCs w:val="21"/>
              </w:rPr>
              <w:t>无梯田时</w:t>
            </w:r>
          </w:p>
        </w:tc>
        <w:tc>
          <w:tcPr>
            <w:tcW w:w="1185" w:type="dxa"/>
          </w:tcPr>
          <w:p w14:paraId="5C146B90"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平均值</w:t>
            </w:r>
          </w:p>
        </w:tc>
        <w:tc>
          <w:tcPr>
            <w:tcW w:w="1185" w:type="dxa"/>
          </w:tcPr>
          <w:p w14:paraId="166F667B"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7.86</w:t>
            </w:r>
          </w:p>
        </w:tc>
        <w:tc>
          <w:tcPr>
            <w:tcW w:w="1185" w:type="dxa"/>
          </w:tcPr>
          <w:p w14:paraId="4ABB3721"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8.79</w:t>
            </w:r>
          </w:p>
        </w:tc>
        <w:tc>
          <w:tcPr>
            <w:tcW w:w="1185" w:type="dxa"/>
          </w:tcPr>
          <w:p w14:paraId="0B3EBA8B"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9.78</w:t>
            </w:r>
          </w:p>
        </w:tc>
        <w:tc>
          <w:tcPr>
            <w:tcW w:w="1185" w:type="dxa"/>
          </w:tcPr>
          <w:p w14:paraId="008719E7"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2</w:t>
            </w:r>
            <w:r>
              <w:rPr>
                <w:rFonts w:asciiTheme="minorEastAsia" w:hAnsiTheme="minorEastAsia" w:cs="Times New Roman"/>
                <w:szCs w:val="21"/>
              </w:rPr>
              <w:t>0.80</w:t>
            </w:r>
          </w:p>
        </w:tc>
      </w:tr>
      <w:tr w:rsidR="00915E8A" w14:paraId="0DD10302" w14:textId="77777777">
        <w:tc>
          <w:tcPr>
            <w:tcW w:w="1185" w:type="dxa"/>
            <w:vMerge/>
          </w:tcPr>
          <w:p w14:paraId="4D955C7D" w14:textId="77777777" w:rsidR="00915E8A" w:rsidRDefault="00915E8A">
            <w:pPr>
              <w:jc w:val="center"/>
              <w:rPr>
                <w:rFonts w:asciiTheme="minorEastAsia" w:hAnsiTheme="minorEastAsia" w:cs="Times New Roman"/>
                <w:szCs w:val="21"/>
              </w:rPr>
            </w:pPr>
          </w:p>
        </w:tc>
        <w:tc>
          <w:tcPr>
            <w:tcW w:w="1185" w:type="dxa"/>
          </w:tcPr>
          <w:p w14:paraId="760A00B9"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标准差</w:t>
            </w:r>
          </w:p>
        </w:tc>
        <w:tc>
          <w:tcPr>
            <w:tcW w:w="1185" w:type="dxa"/>
          </w:tcPr>
          <w:p w14:paraId="78CAA6D3"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2.51</w:t>
            </w:r>
          </w:p>
        </w:tc>
        <w:tc>
          <w:tcPr>
            <w:tcW w:w="1185" w:type="dxa"/>
          </w:tcPr>
          <w:p w14:paraId="116EE2F8"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0.13</w:t>
            </w:r>
          </w:p>
        </w:tc>
        <w:tc>
          <w:tcPr>
            <w:tcW w:w="1185" w:type="dxa"/>
          </w:tcPr>
          <w:p w14:paraId="6605F060"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2.71</w:t>
            </w:r>
          </w:p>
        </w:tc>
        <w:tc>
          <w:tcPr>
            <w:tcW w:w="1185" w:type="dxa"/>
          </w:tcPr>
          <w:p w14:paraId="0CE37A21" w14:textId="77777777" w:rsidR="00915E8A" w:rsidRDefault="00000000">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0.18</w:t>
            </w:r>
          </w:p>
        </w:tc>
      </w:tr>
    </w:tbl>
    <w:p w14:paraId="266D0DFD" w14:textId="77777777" w:rsidR="00915E8A" w:rsidRDefault="00915E8A">
      <w:pPr>
        <w:tabs>
          <w:tab w:val="left" w:pos="2345"/>
        </w:tabs>
        <w:ind w:firstLineChars="200" w:firstLine="480"/>
        <w:rPr>
          <w:rFonts w:ascii="Times New Roman" w:hAnsi="Times New Roman" w:cs="Times New Roman"/>
          <w:sz w:val="24"/>
        </w:rPr>
      </w:pPr>
    </w:p>
    <w:p w14:paraId="4AA0C6AD" w14:textId="77777777" w:rsidR="00915E8A" w:rsidRDefault="00000000">
      <w:pPr>
        <w:tabs>
          <w:tab w:val="left" w:pos="2345"/>
        </w:tabs>
        <w:ind w:firstLineChars="200" w:firstLine="480"/>
        <w:rPr>
          <w:rFonts w:ascii="Times New Roman" w:hAnsi="Times New Roman" w:cs="Times New Roman"/>
          <w:sz w:val="24"/>
        </w:rPr>
        <w:sectPr w:rsidR="00915E8A">
          <w:headerReference w:type="default" r:id="rId41"/>
          <w:pgSz w:w="11906" w:h="16838"/>
          <w:pgMar w:top="1440" w:right="1800" w:bottom="1440" w:left="1800" w:header="851" w:footer="992" w:gutter="0"/>
          <w:cols w:space="425"/>
          <w:docGrid w:type="lines" w:linePitch="312"/>
        </w:sectPr>
      </w:pPr>
      <w:r>
        <w:rPr>
          <w:rFonts w:ascii="Times New Roman" w:hAnsi="Times New Roman" w:cs="Times New Roman" w:hint="eastAsia"/>
          <w:sz w:val="24"/>
        </w:rPr>
        <w:t>上述</w:t>
      </w:r>
      <w:r>
        <w:rPr>
          <w:rFonts w:ascii="Times New Roman" w:hAnsi="Times New Roman" w:cs="Times New Roman"/>
          <w:sz w:val="24"/>
        </w:rPr>
        <w:t>梯田区内的评价结果显示：含梯田工程时，田区坡度的平均值和标准差均高于无梯田时情形，经分析，是由于修建梯田后增加了近于垂直的陡坎所致。而在一般的降雨侵蚀过程中，坡体越陡峭形成的侵蚀强度越剧烈。因此若仅</w:t>
      </w:r>
      <w:r>
        <w:rPr>
          <w:rFonts w:ascii="Times New Roman" w:hAnsi="Times New Roman" w:cs="Times New Roman" w:hint="eastAsia"/>
          <w:sz w:val="24"/>
        </w:rPr>
        <w:t>以平均</w:t>
      </w:r>
      <w:r>
        <w:rPr>
          <w:rFonts w:ascii="Times New Roman" w:hAnsi="Times New Roman" w:cs="Times New Roman"/>
          <w:sz w:val="24"/>
        </w:rPr>
        <w:t>坡度状况衡量侵蚀强度，那么修建梯田的结果将与常识相悖。很明显，坡度并非影响侵蚀的唯一地形因子，这将在土壤侵蚀模型中得到解决，梯田保水保土的机制也有待进一步研讨。</w:t>
      </w:r>
    </w:p>
    <w:p w14:paraId="14F2B1C4" w14:textId="77777777" w:rsidR="00915E8A" w:rsidRDefault="00000000">
      <w:pPr>
        <w:keepNext/>
        <w:keepLines/>
        <w:spacing w:beforeLines="100" w:before="312" w:afterLines="100" w:after="312"/>
        <w:jc w:val="center"/>
        <w:outlineLvl w:val="0"/>
        <w:rPr>
          <w:rFonts w:ascii="黑体" w:eastAsia="黑体" w:hAnsi="黑体" w:cs="Times New Roman"/>
          <w:b/>
          <w:kern w:val="44"/>
          <w:sz w:val="32"/>
          <w:szCs w:val="32"/>
        </w:rPr>
      </w:pPr>
      <w:bookmarkStart w:id="47" w:name="_Toc103005902"/>
      <w:r>
        <w:rPr>
          <w:rFonts w:ascii="黑体" w:eastAsia="黑体" w:hAnsi="黑体" w:cs="Times New Roman"/>
          <w:b/>
          <w:kern w:val="44"/>
          <w:sz w:val="32"/>
          <w:szCs w:val="32"/>
        </w:rPr>
        <w:lastRenderedPageBreak/>
        <w:t>第4章</w:t>
      </w:r>
      <w:r>
        <w:rPr>
          <w:rFonts w:ascii="黑体" w:eastAsia="黑体" w:hAnsi="黑体" w:cs="Times New Roman" w:hint="eastAsia"/>
          <w:b/>
          <w:kern w:val="44"/>
          <w:sz w:val="32"/>
          <w:szCs w:val="32"/>
        </w:rPr>
        <w:t xml:space="preserve"> 土壤侵蚀预测模型及相关参数的确定</w:t>
      </w:r>
      <w:bookmarkEnd w:id="47"/>
    </w:p>
    <w:p w14:paraId="3D9A7AA7"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48" w:name="_Toc103005903"/>
      <w:r>
        <w:rPr>
          <w:rFonts w:ascii="Times New Roman" w:eastAsia="黑体" w:hAnsi="Times New Roman" w:cs="Times New Roman"/>
          <w:sz w:val="30"/>
          <w:szCs w:val="30"/>
        </w:rPr>
        <w:t xml:space="preserve">4.1 </w:t>
      </w:r>
      <w:r>
        <w:rPr>
          <w:rFonts w:ascii="Times New Roman" w:eastAsia="黑体" w:hAnsi="Times New Roman" w:cs="Times New Roman" w:hint="eastAsia"/>
          <w:sz w:val="30"/>
          <w:szCs w:val="30"/>
        </w:rPr>
        <w:t>土壤侵蚀模型的选择</w:t>
      </w:r>
      <w:bookmarkEnd w:id="48"/>
    </w:p>
    <w:p w14:paraId="6A603953"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对土壤侵蚀状况的定量表征常使用土壤侵蚀模数，即单位时段内单位水平投影面积上的土壤侵蚀总量。现为研究者广泛运用的流域土壤侵蚀定量评估模型有</w:t>
      </w:r>
      <w:r>
        <w:rPr>
          <w:rFonts w:ascii="Times New Roman" w:hAnsi="Times New Roman" w:cs="Times New Roman" w:hint="eastAsia"/>
          <w:sz w:val="24"/>
        </w:rPr>
        <w:t>通用土壤流失方程（</w:t>
      </w:r>
      <w:r>
        <w:rPr>
          <w:rFonts w:ascii="Times New Roman" w:hAnsi="Times New Roman" w:cs="Times New Roman" w:hint="eastAsia"/>
          <w:sz w:val="24"/>
        </w:rPr>
        <w:t>USLE</w:t>
      </w:r>
      <w:r>
        <w:rPr>
          <w:rFonts w:ascii="Times New Roman" w:hAnsi="Times New Roman" w:cs="Times New Roman" w:hint="eastAsia"/>
          <w:sz w:val="24"/>
        </w:rPr>
        <w:t>）、修正通用土壤流失方程（</w:t>
      </w:r>
      <w:r>
        <w:rPr>
          <w:rFonts w:ascii="Times New Roman" w:hAnsi="Times New Roman" w:cs="Times New Roman" w:hint="eastAsia"/>
          <w:sz w:val="24"/>
        </w:rPr>
        <w:t>RUSLE</w:t>
      </w:r>
      <w:r>
        <w:rPr>
          <w:rFonts w:ascii="Times New Roman" w:hAnsi="Times New Roman" w:cs="Times New Roman" w:hint="eastAsia"/>
          <w:sz w:val="24"/>
        </w:rPr>
        <w:t>）和中国土壤流失方程（</w:t>
      </w:r>
      <w:r>
        <w:rPr>
          <w:rFonts w:ascii="Times New Roman" w:hAnsi="Times New Roman" w:cs="Times New Roman" w:hint="eastAsia"/>
          <w:sz w:val="24"/>
        </w:rPr>
        <w:t>C</w:t>
      </w:r>
      <w:r>
        <w:rPr>
          <w:rFonts w:ascii="Times New Roman" w:hAnsi="Times New Roman" w:cs="Times New Roman"/>
          <w:sz w:val="24"/>
        </w:rPr>
        <w:t>SLE</w:t>
      </w:r>
      <w:r>
        <w:rPr>
          <w:rFonts w:ascii="Times New Roman" w:hAnsi="Times New Roman" w:cs="Times New Roman" w:hint="eastAsia"/>
          <w:sz w:val="24"/>
        </w:rPr>
        <w:t>），项目选择使用</w:t>
      </w:r>
      <w:r>
        <w:rPr>
          <w:rFonts w:ascii="Times New Roman" w:hAnsi="Times New Roman" w:cs="Times New Roman" w:hint="eastAsia"/>
          <w:sz w:val="24"/>
        </w:rPr>
        <w:t>R</w:t>
      </w:r>
      <w:r>
        <w:rPr>
          <w:rFonts w:ascii="Times New Roman" w:hAnsi="Times New Roman" w:cs="Times New Roman"/>
          <w:sz w:val="24"/>
        </w:rPr>
        <w:t>USLE</w:t>
      </w:r>
      <w:r>
        <w:rPr>
          <w:rFonts w:ascii="Times New Roman" w:hAnsi="Times New Roman" w:cs="Times New Roman"/>
          <w:sz w:val="24"/>
        </w:rPr>
        <w:t>模型模拟土壤侵蚀量。</w:t>
      </w:r>
    </w:p>
    <w:p w14:paraId="08840B22"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考虑到</w:t>
      </w:r>
      <w:r>
        <w:rPr>
          <w:rFonts w:ascii="Times New Roman" w:hAnsi="Times New Roman" w:cs="Times New Roman"/>
          <w:sz w:val="24"/>
        </w:rPr>
        <w:t>USLE</w:t>
      </w:r>
      <w:r>
        <w:rPr>
          <w:rFonts w:ascii="Times New Roman" w:hAnsi="Times New Roman" w:cs="Times New Roman"/>
          <w:sz w:val="24"/>
        </w:rPr>
        <w:t>模型采用的数据主要来自美国中部，仅适用于平缓坡地，且作为经验模型不能描述土壤侵蚀的物理过程，难以用计算机模拟；而</w:t>
      </w:r>
      <w:r>
        <w:rPr>
          <w:rFonts w:ascii="Times New Roman" w:hAnsi="Times New Roman" w:cs="Times New Roman" w:hint="eastAsia"/>
          <w:sz w:val="24"/>
        </w:rPr>
        <w:t>C</w:t>
      </w:r>
      <w:r>
        <w:rPr>
          <w:rFonts w:ascii="Times New Roman" w:hAnsi="Times New Roman" w:cs="Times New Roman"/>
          <w:sz w:val="24"/>
        </w:rPr>
        <w:t>SLE</w:t>
      </w:r>
      <w:r>
        <w:rPr>
          <w:rFonts w:ascii="Times New Roman" w:hAnsi="Times New Roman" w:cs="Times New Roman"/>
          <w:sz w:val="24"/>
        </w:rPr>
        <w:t>虽然针对中国国内农业生产和植被覆盖状况对方程进行改进，适用于中国大部流域，但方程中耕作措施</w:t>
      </w:r>
      <w:r>
        <w:rPr>
          <w:rFonts w:ascii="Times New Roman" w:hAnsi="Times New Roman" w:cs="Times New Roman" w:hint="eastAsia"/>
          <w:sz w:val="24"/>
        </w:rPr>
        <w:t>因子</w:t>
      </w:r>
      <w:r>
        <w:rPr>
          <w:rFonts w:ascii="Times New Roman" w:hAnsi="Times New Roman" w:cs="Times New Roman"/>
          <w:sz w:val="24"/>
        </w:rPr>
        <w:t>T</w:t>
      </w:r>
      <w:r>
        <w:rPr>
          <w:rFonts w:ascii="Times New Roman" w:hAnsi="Times New Roman" w:cs="Times New Roman"/>
          <w:sz w:val="24"/>
        </w:rPr>
        <w:t>、生物措施</w:t>
      </w:r>
      <w:r>
        <w:rPr>
          <w:rFonts w:ascii="Times New Roman" w:hAnsi="Times New Roman" w:cs="Times New Roman" w:hint="eastAsia"/>
          <w:sz w:val="24"/>
        </w:rPr>
        <w:t>因子</w:t>
      </w:r>
      <w:r>
        <w:rPr>
          <w:rFonts w:ascii="Times New Roman" w:hAnsi="Times New Roman" w:cs="Times New Roman" w:hint="eastAsia"/>
          <w:sz w:val="24"/>
        </w:rPr>
        <w:t>B</w:t>
      </w:r>
      <w:r>
        <w:rPr>
          <w:rFonts w:ascii="Times New Roman" w:hAnsi="Times New Roman" w:cs="Times New Roman" w:hint="eastAsia"/>
          <w:sz w:val="24"/>
        </w:rPr>
        <w:t>不适用于已有的实验数据，且作为输入因子的工程措施因子</w:t>
      </w:r>
      <w:r>
        <w:rPr>
          <w:rFonts w:ascii="Times New Roman" w:hAnsi="Times New Roman" w:cs="Times New Roman" w:hint="eastAsia"/>
          <w:sz w:val="24"/>
        </w:rPr>
        <w:t>E</w:t>
      </w:r>
      <w:r>
        <w:rPr>
          <w:rFonts w:ascii="Times New Roman" w:hAnsi="Times New Roman" w:cs="Times New Roman" w:hint="eastAsia"/>
          <w:sz w:val="24"/>
        </w:rPr>
        <w:t>已包含梯田选项，与项目评价梯田建设前后坡度坡长因子</w:t>
      </w:r>
      <w:r>
        <w:rPr>
          <w:rFonts w:ascii="Times New Roman" w:hAnsi="Times New Roman" w:cs="Times New Roman" w:hint="eastAsia"/>
          <w:sz w:val="24"/>
        </w:rPr>
        <w:t>L</w:t>
      </w:r>
      <w:r>
        <w:rPr>
          <w:rFonts w:ascii="Times New Roman" w:hAnsi="Times New Roman" w:cs="Times New Roman"/>
          <w:sz w:val="24"/>
        </w:rPr>
        <w:t>S</w:t>
      </w:r>
      <w:r>
        <w:rPr>
          <w:rFonts w:ascii="Times New Roman" w:hAnsi="Times New Roman" w:cs="Times New Roman"/>
          <w:sz w:val="24"/>
        </w:rPr>
        <w:t>的变化的研究过程有重复性，易干扰实验结果。相较而言，</w:t>
      </w:r>
      <w:r>
        <w:rPr>
          <w:rFonts w:ascii="Times New Roman" w:hAnsi="Times New Roman" w:cs="Times New Roman"/>
          <w:sz w:val="24"/>
        </w:rPr>
        <w:t>RUSLE</w:t>
      </w:r>
      <w:r>
        <w:rPr>
          <w:rFonts w:ascii="Times New Roman" w:hAnsi="Times New Roman" w:cs="Times New Roman"/>
          <w:sz w:val="24"/>
        </w:rPr>
        <w:t>模型能够使用计算机模拟，重点关注小流域内地形特征因子对侵蚀量的影响，并对</w:t>
      </w:r>
      <w:r>
        <w:rPr>
          <w:rFonts w:ascii="Times New Roman" w:hAnsi="Times New Roman" w:cs="Times New Roman" w:hint="eastAsia"/>
          <w:sz w:val="24"/>
        </w:rPr>
        <w:t>U</w:t>
      </w:r>
      <w:r>
        <w:rPr>
          <w:rFonts w:ascii="Times New Roman" w:hAnsi="Times New Roman" w:cs="Times New Roman"/>
          <w:sz w:val="24"/>
        </w:rPr>
        <w:t>SLE</w:t>
      </w:r>
      <w:r>
        <w:rPr>
          <w:rFonts w:ascii="Times New Roman" w:hAnsi="Times New Roman" w:cs="Times New Roman"/>
          <w:sz w:val="24"/>
        </w:rPr>
        <w:t>某些情况下的</w:t>
      </w:r>
      <w:r>
        <w:rPr>
          <w:rFonts w:ascii="Times New Roman" w:hAnsi="Times New Roman" w:cs="Times New Roman" w:hint="eastAsia"/>
          <w:sz w:val="24"/>
        </w:rPr>
        <w:t>降雨侵蚀力因子计算方法进行订正，用次因子方法估算作物地、草地等的植被覆盖因子，更符合黄土高原</w:t>
      </w:r>
      <w:proofErr w:type="gramStart"/>
      <w:r>
        <w:rPr>
          <w:rFonts w:ascii="Times New Roman" w:hAnsi="Times New Roman" w:cs="Times New Roman" w:hint="eastAsia"/>
          <w:sz w:val="24"/>
        </w:rPr>
        <w:t>窑家湾研究样</w:t>
      </w:r>
      <w:proofErr w:type="gramEnd"/>
      <w:r>
        <w:rPr>
          <w:rFonts w:ascii="Times New Roman" w:hAnsi="Times New Roman" w:cs="Times New Roman" w:hint="eastAsia"/>
          <w:sz w:val="24"/>
        </w:rPr>
        <w:t>区的实际地理环境。</w:t>
      </w:r>
    </w:p>
    <w:p w14:paraId="4CABD2FE"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因此，项目利用</w:t>
      </w:r>
      <w:r>
        <w:rPr>
          <w:rFonts w:ascii="Times New Roman" w:hAnsi="Times New Roman" w:cs="Times New Roman"/>
          <w:sz w:val="24"/>
        </w:rPr>
        <w:t>RUSLE</w:t>
      </w:r>
      <w:r>
        <w:rPr>
          <w:rFonts w:ascii="Times New Roman" w:hAnsi="Times New Roman" w:cs="Times New Roman"/>
          <w:sz w:val="24"/>
        </w:rPr>
        <w:t>模型定量化</w:t>
      </w:r>
      <w:proofErr w:type="gramStart"/>
      <w:r>
        <w:rPr>
          <w:rFonts w:ascii="Times New Roman" w:hAnsi="Times New Roman" w:cs="Times New Roman"/>
          <w:sz w:val="24"/>
        </w:rPr>
        <w:t>评估窑家湾</w:t>
      </w:r>
      <w:proofErr w:type="gramEnd"/>
      <w:r>
        <w:rPr>
          <w:rFonts w:ascii="Times New Roman" w:hAnsi="Times New Roman" w:cs="Times New Roman"/>
          <w:sz w:val="24"/>
        </w:rPr>
        <w:t>小流域（局部）的土壤侵蚀模数。基本公式为：</w:t>
      </w:r>
    </w:p>
    <w:p w14:paraId="76CA4A97" w14:textId="77777777" w:rsidR="00915E8A" w:rsidRDefault="00000000">
      <w:pPr>
        <w:pStyle w:val="af"/>
      </w:pPr>
      <w:r>
        <w:rPr>
          <w:rFonts w:eastAsiaTheme="minorEastAsia"/>
          <w:iCs/>
        </w:rPr>
        <w:tab/>
      </w:r>
      <m:oMath>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LS</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oMath>
      <w:r>
        <w:rPr>
          <w:rFonts w:eastAsiaTheme="minorEastAsia"/>
          <w:iCs/>
        </w:rPr>
        <w:tab/>
      </w:r>
      <w:r>
        <w:t>（</w:t>
      </w:r>
      <w:r>
        <w:rPr>
          <w:rFonts w:hint="eastAsia"/>
        </w:rPr>
        <w:t>4</w:t>
      </w:r>
      <w:r>
        <w:t>-1</w:t>
      </w:r>
      <w:r>
        <w:t>）</w:t>
      </w:r>
    </w:p>
    <w:p w14:paraId="499C6769"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式中，</w:t>
      </w:r>
      <w:r>
        <w:rPr>
          <w:rFonts w:ascii="Times New Roman" w:hAnsi="Times New Roman" w:cs="Times New Roman"/>
          <w:i/>
          <w:sz w:val="24"/>
        </w:rPr>
        <w:t>A</w:t>
      </w:r>
      <w:r>
        <w:rPr>
          <w:rFonts w:ascii="Times New Roman" w:hAnsi="Times New Roman" w:cs="Times New Roman"/>
          <w:sz w:val="24"/>
        </w:rPr>
        <w:t>为单位面积年土壤侵蚀量</w:t>
      </w:r>
      <w:r>
        <w:rPr>
          <w:rFonts w:ascii="Times New Roman" w:hAnsi="Times New Roman" w:cs="Times New Roman"/>
          <w:sz w:val="24"/>
        </w:rPr>
        <w:t>[t/(hm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w:t>
      </w:r>
      <w:r>
        <w:rPr>
          <w:rFonts w:ascii="Times New Roman" w:hAnsi="Times New Roman" w:cs="Times New Roman"/>
          <w:i/>
          <w:sz w:val="24"/>
        </w:rPr>
        <w:t xml:space="preserve"> f</w:t>
      </w:r>
      <w:r>
        <w:rPr>
          <w:rFonts w:ascii="Times New Roman" w:hAnsi="Times New Roman" w:cs="Times New Roman"/>
          <w:sz w:val="24"/>
        </w:rPr>
        <w:t>为修正常量；</w:t>
      </w:r>
      <w:r>
        <w:rPr>
          <w:rFonts w:ascii="Times New Roman" w:hAnsi="Times New Roman" w:cs="Times New Roman"/>
          <w:i/>
          <w:sz w:val="24"/>
        </w:rPr>
        <w:t>R</w:t>
      </w:r>
      <w:r>
        <w:rPr>
          <w:rFonts w:ascii="Times New Roman" w:hAnsi="Times New Roman" w:cs="Times New Roman"/>
          <w:sz w:val="24"/>
        </w:rPr>
        <w:t>为降雨侵蚀力因子</w:t>
      </w:r>
      <w:r>
        <w:rPr>
          <w:rFonts w:ascii="Times New Roman" w:hAnsi="Times New Roman" w:cs="Times New Roman"/>
          <w:sz w:val="24"/>
        </w:rPr>
        <w:t>[</w:t>
      </w:r>
      <w:proofErr w:type="spellStart"/>
      <w:r>
        <w:rPr>
          <w:rFonts w:ascii="Times New Roman" w:hAnsi="Times New Roman" w:cs="Times New Roman"/>
          <w:sz w:val="24"/>
        </w:rPr>
        <w:t>MJ·mm</w:t>
      </w:r>
      <w:proofErr w:type="spellEnd"/>
      <w:r>
        <w:rPr>
          <w:rFonts w:ascii="Times New Roman" w:hAnsi="Times New Roman" w:cs="Times New Roman"/>
          <w:sz w:val="24"/>
        </w:rPr>
        <w:t>/(hm</w:t>
      </w:r>
      <w:r>
        <w:rPr>
          <w:rFonts w:ascii="Times New Roman" w:hAnsi="Times New Roman" w:cs="Times New Roman"/>
          <w:sz w:val="24"/>
          <w:vertAlign w:val="superscript"/>
        </w:rPr>
        <w:t>2</w:t>
      </w:r>
      <w:r>
        <w:rPr>
          <w:rFonts w:ascii="Times New Roman" w:hAnsi="Times New Roman" w:cs="Times New Roman"/>
          <w:sz w:val="24"/>
        </w:rPr>
        <w:t>·h·a)]</w:t>
      </w:r>
      <w:r>
        <w:rPr>
          <w:rFonts w:ascii="Times New Roman" w:hAnsi="Times New Roman" w:cs="Times New Roman"/>
          <w:sz w:val="24"/>
        </w:rPr>
        <w:t>；</w:t>
      </w:r>
      <w:r>
        <w:rPr>
          <w:rFonts w:ascii="Times New Roman" w:hAnsi="Times New Roman" w:cs="Times New Roman"/>
          <w:i/>
          <w:sz w:val="24"/>
        </w:rPr>
        <w:t>K</w:t>
      </w:r>
      <w:r>
        <w:rPr>
          <w:rFonts w:ascii="Times New Roman" w:hAnsi="Times New Roman" w:cs="Times New Roman"/>
          <w:sz w:val="24"/>
        </w:rPr>
        <w:t>为土壤可蚀性因子</w:t>
      </w:r>
      <w:r>
        <w:rPr>
          <w:rFonts w:ascii="Times New Roman" w:hAnsi="Times New Roman" w:cs="Times New Roman"/>
          <w:sz w:val="24"/>
        </w:rPr>
        <w:t>[t·hm</w:t>
      </w:r>
      <w:r>
        <w:rPr>
          <w:rFonts w:ascii="Times New Roman" w:hAnsi="Times New Roman" w:cs="Times New Roman"/>
          <w:sz w:val="24"/>
          <w:vertAlign w:val="superscript"/>
        </w:rPr>
        <w:t>2</w:t>
      </w:r>
      <w:r>
        <w:rPr>
          <w:rFonts w:ascii="Times New Roman" w:hAnsi="Times New Roman" w:cs="Times New Roman"/>
          <w:sz w:val="24"/>
        </w:rPr>
        <w:t>·h/(hm</w:t>
      </w:r>
      <w:r>
        <w:rPr>
          <w:rFonts w:ascii="Times New Roman" w:hAnsi="Times New Roman" w:cs="Times New Roman"/>
          <w:sz w:val="24"/>
          <w:vertAlign w:val="superscript"/>
        </w:rPr>
        <w:t>2</w:t>
      </w:r>
      <w:r>
        <w:rPr>
          <w:rFonts w:ascii="Times New Roman" w:hAnsi="Times New Roman" w:cs="Times New Roman"/>
          <w:sz w:val="24"/>
        </w:rPr>
        <w:t>·MJ·mm)]</w:t>
      </w:r>
      <w:r>
        <w:rPr>
          <w:rFonts w:ascii="Times New Roman" w:hAnsi="Times New Roman" w:cs="Times New Roman"/>
          <w:sz w:val="24"/>
        </w:rPr>
        <w:t>；</w:t>
      </w:r>
      <w:r>
        <w:rPr>
          <w:rFonts w:ascii="Times New Roman" w:hAnsi="Times New Roman" w:cs="Times New Roman"/>
          <w:i/>
          <w:sz w:val="24"/>
        </w:rPr>
        <w:t>LS</w:t>
      </w:r>
      <w:r>
        <w:rPr>
          <w:rFonts w:ascii="Times New Roman" w:hAnsi="Times New Roman" w:cs="Times New Roman"/>
          <w:sz w:val="24"/>
        </w:rPr>
        <w:t>为坡度坡长因子，无量纲；</w:t>
      </w:r>
      <w:r>
        <w:rPr>
          <w:rFonts w:ascii="Times New Roman" w:hAnsi="Times New Roman" w:cs="Times New Roman"/>
          <w:i/>
          <w:sz w:val="24"/>
        </w:rPr>
        <w:t>C</w:t>
      </w:r>
      <w:r>
        <w:rPr>
          <w:rFonts w:ascii="Times New Roman" w:hAnsi="Times New Roman" w:cs="Times New Roman"/>
          <w:sz w:val="24"/>
        </w:rPr>
        <w:t>为植被覆盖度因子，无量纲；</w:t>
      </w:r>
      <w:r>
        <w:rPr>
          <w:rFonts w:ascii="Times New Roman" w:hAnsi="Times New Roman" w:cs="Times New Roman"/>
          <w:i/>
          <w:sz w:val="24"/>
        </w:rPr>
        <w:t>P</w:t>
      </w:r>
      <w:r>
        <w:rPr>
          <w:rFonts w:ascii="Times New Roman" w:hAnsi="Times New Roman" w:cs="Times New Roman"/>
          <w:sz w:val="24"/>
        </w:rPr>
        <w:t>为水土保持措施因子，无量纲，取值范围为</w:t>
      </w:r>
      <w:r>
        <w:rPr>
          <w:rFonts w:ascii="Times New Roman" w:hAnsi="Times New Roman" w:cs="Times New Roman"/>
          <w:sz w:val="24"/>
        </w:rPr>
        <w:t>[0,1]</w:t>
      </w:r>
      <w:r>
        <w:rPr>
          <w:rFonts w:ascii="Times New Roman" w:hAnsi="Times New Roman" w:cs="Times New Roman"/>
          <w:sz w:val="24"/>
        </w:rPr>
        <w:t>，当区域分布林地时，</w:t>
      </w:r>
      <w:r>
        <w:rPr>
          <w:rFonts w:ascii="Times New Roman" w:hAnsi="Times New Roman" w:cs="Times New Roman"/>
          <w:i/>
          <w:sz w:val="24"/>
        </w:rPr>
        <w:t>P</w:t>
      </w:r>
      <w:r>
        <w:rPr>
          <w:rFonts w:ascii="Times New Roman" w:hAnsi="Times New Roman" w:cs="Times New Roman"/>
          <w:sz w:val="24"/>
        </w:rPr>
        <w:t>=1</w:t>
      </w:r>
      <w:r>
        <w:rPr>
          <w:rFonts w:ascii="Times New Roman" w:hAnsi="Times New Roman" w:cs="Times New Roman"/>
          <w:sz w:val="24"/>
        </w:rPr>
        <w:t>。</w:t>
      </w:r>
    </w:p>
    <w:p w14:paraId="1037F7FF"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49" w:name="_Toc103005904"/>
      <w:r>
        <w:rPr>
          <w:rFonts w:ascii="Times New Roman" w:eastAsia="黑体" w:hAnsi="Times New Roman" w:cs="Times New Roman"/>
          <w:sz w:val="30"/>
          <w:szCs w:val="30"/>
        </w:rPr>
        <w:t xml:space="preserve">4.2 </w:t>
      </w:r>
      <w:r>
        <w:rPr>
          <w:rFonts w:ascii="Times New Roman" w:eastAsia="黑体" w:hAnsi="Times New Roman" w:cs="Times New Roman" w:hint="eastAsia"/>
          <w:sz w:val="30"/>
          <w:szCs w:val="30"/>
        </w:rPr>
        <w:t>土壤侵蚀模型中坡度坡长（</w:t>
      </w:r>
      <w:r>
        <w:rPr>
          <w:rFonts w:ascii="Times New Roman" w:eastAsia="黑体" w:hAnsi="Times New Roman" w:cs="Times New Roman"/>
          <w:sz w:val="30"/>
          <w:szCs w:val="30"/>
        </w:rPr>
        <w:t>LS</w:t>
      </w:r>
      <w:r>
        <w:rPr>
          <w:rFonts w:ascii="Times New Roman" w:eastAsia="黑体" w:hAnsi="Times New Roman" w:cs="Times New Roman" w:hint="eastAsia"/>
          <w:sz w:val="30"/>
          <w:szCs w:val="30"/>
        </w:rPr>
        <w:t>）地形因子的计算</w:t>
      </w:r>
      <w:bookmarkEnd w:id="49"/>
    </w:p>
    <w:p w14:paraId="4E31A4BD"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0" w:name="_Toc103005905"/>
      <w:r>
        <w:rPr>
          <w:rFonts w:ascii="Times New Roman" w:eastAsia="黑体" w:hAnsi="Times New Roman" w:cs="Times New Roman"/>
          <w:sz w:val="28"/>
          <w:szCs w:val="28"/>
        </w:rPr>
        <w:t xml:space="preserve">4.2.1 </w:t>
      </w:r>
      <w:r>
        <w:rPr>
          <w:rFonts w:ascii="Times New Roman" w:eastAsia="黑体" w:hAnsi="Times New Roman" w:cs="Times New Roman" w:hint="eastAsia"/>
          <w:sz w:val="28"/>
          <w:szCs w:val="28"/>
        </w:rPr>
        <w:t>坡度坡长因子</w:t>
      </w:r>
      <w:r>
        <w:rPr>
          <w:rFonts w:ascii="Times New Roman" w:eastAsia="黑体" w:hAnsi="Times New Roman" w:cs="Times New Roman" w:hint="eastAsia"/>
          <w:i/>
          <w:sz w:val="28"/>
          <w:szCs w:val="28"/>
        </w:rPr>
        <w:t>L</w:t>
      </w:r>
      <w:r>
        <w:rPr>
          <w:rFonts w:ascii="Times New Roman" w:eastAsia="黑体" w:hAnsi="Times New Roman" w:cs="Times New Roman"/>
          <w:i/>
          <w:sz w:val="28"/>
          <w:szCs w:val="28"/>
        </w:rPr>
        <w:t>S</w:t>
      </w:r>
      <w:r>
        <w:rPr>
          <w:rFonts w:ascii="Times New Roman" w:eastAsia="黑体" w:hAnsi="Times New Roman" w:cs="Times New Roman"/>
          <w:sz w:val="28"/>
          <w:szCs w:val="28"/>
        </w:rPr>
        <w:t>的重要性</w:t>
      </w:r>
      <w:bookmarkEnd w:id="50"/>
    </w:p>
    <w:p w14:paraId="6189BBDA"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sz w:val="24"/>
        </w:rPr>
        <w:t>坡度坡长因子</w:t>
      </w:r>
      <w:r>
        <w:rPr>
          <w:rFonts w:ascii="Times New Roman" w:eastAsia="宋体" w:hAnsi="Times New Roman" w:cs="Times New Roman" w:hint="eastAsia"/>
          <w:sz w:val="24"/>
        </w:rPr>
        <w:t>L</w:t>
      </w:r>
      <w:r>
        <w:rPr>
          <w:rFonts w:ascii="Times New Roman" w:eastAsia="宋体" w:hAnsi="Times New Roman" w:cs="Times New Roman"/>
          <w:sz w:val="24"/>
        </w:rPr>
        <w:t>S</w:t>
      </w:r>
      <w:r>
        <w:rPr>
          <w:rFonts w:ascii="Times New Roman" w:eastAsia="宋体" w:hAnsi="Times New Roman" w:cs="Times New Roman" w:hint="eastAsia"/>
          <w:sz w:val="24"/>
        </w:rPr>
        <w:t>用以表征地形地势状况对土壤侵蚀的作用强度，是土壤侵蚀模型构建过程中必要的输入参量</w:t>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REF _Ref101118618 \r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vertAlign w:val="superscript"/>
        </w:rPr>
        <w:t>[20]</w:t>
      </w:r>
      <w:r>
        <w:rPr>
          <w:rFonts w:ascii="Times New Roman" w:eastAsia="宋体" w:hAnsi="Times New Roman" w:cs="Times New Roman"/>
          <w:sz w:val="24"/>
        </w:rPr>
        <w:fldChar w:fldCharType="end"/>
      </w:r>
      <w:r>
        <w:rPr>
          <w:rFonts w:ascii="Times New Roman" w:eastAsia="宋体" w:hAnsi="Times New Roman" w:cs="Times New Roman" w:hint="eastAsia"/>
          <w:sz w:val="24"/>
        </w:rPr>
        <w:t>。项目将该因子</w:t>
      </w:r>
      <w:r>
        <w:rPr>
          <w:rFonts w:ascii="Times New Roman" w:eastAsia="宋体" w:hAnsi="Times New Roman" w:cs="Times New Roman"/>
          <w:sz w:val="24"/>
        </w:rPr>
        <w:t>在梯田建设前后的改变作为本研究项目的核心，主要基于以下理由：</w:t>
      </w:r>
    </w:p>
    <w:p w14:paraId="7BF88830"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sz w:val="24"/>
        </w:rPr>
        <w:t>地形因子对土壤侵蚀模拟的重要性。对于</w:t>
      </w:r>
      <w:proofErr w:type="gramStart"/>
      <w:r>
        <w:rPr>
          <w:rFonts w:ascii="Times New Roman" w:eastAsia="宋体" w:hAnsi="Times New Roman" w:cs="Times New Roman"/>
          <w:sz w:val="24"/>
        </w:rPr>
        <w:t>窑家湾样</w:t>
      </w:r>
      <w:proofErr w:type="gramEnd"/>
      <w:r>
        <w:rPr>
          <w:rFonts w:ascii="Times New Roman" w:eastAsia="宋体" w:hAnsi="Times New Roman" w:cs="Times New Roman"/>
          <w:sz w:val="24"/>
        </w:rPr>
        <w:t>区而言，梯田的构筑最深刻的影响是改变了坡面的形态，即改变局部微地形。人们将原始平滑的自然坡耕地开垦为</w:t>
      </w:r>
      <w:proofErr w:type="gramStart"/>
      <w:r>
        <w:rPr>
          <w:rFonts w:ascii="Times New Roman" w:eastAsia="宋体" w:hAnsi="Times New Roman" w:cs="Times New Roman"/>
          <w:sz w:val="24"/>
        </w:rPr>
        <w:t>坎状田</w:t>
      </w:r>
      <w:proofErr w:type="gramEnd"/>
      <w:r>
        <w:rPr>
          <w:rFonts w:ascii="Times New Roman" w:eastAsia="宋体" w:hAnsi="Times New Roman" w:cs="Times New Roman"/>
          <w:sz w:val="24"/>
        </w:rPr>
        <w:t>面，扰动这些区域的地形特征因子，在</w:t>
      </w:r>
      <w:r>
        <w:rPr>
          <w:rFonts w:ascii="Times New Roman" w:eastAsia="宋体" w:hAnsi="Times New Roman" w:cs="Times New Roman" w:hint="eastAsia"/>
          <w:sz w:val="24"/>
        </w:rPr>
        <w:t>R</w:t>
      </w:r>
      <w:r>
        <w:rPr>
          <w:rFonts w:ascii="Times New Roman" w:eastAsia="宋体" w:hAnsi="Times New Roman" w:cs="Times New Roman"/>
          <w:sz w:val="24"/>
        </w:rPr>
        <w:t>USLE</w:t>
      </w:r>
      <w:r>
        <w:rPr>
          <w:rFonts w:ascii="Times New Roman" w:eastAsia="宋体" w:hAnsi="Times New Roman" w:cs="Times New Roman"/>
          <w:sz w:val="24"/>
        </w:rPr>
        <w:t>模型中直</w:t>
      </w:r>
      <w:proofErr w:type="gramStart"/>
      <w:r>
        <w:rPr>
          <w:rFonts w:ascii="Times New Roman" w:eastAsia="宋体" w:hAnsi="Times New Roman" w:cs="Times New Roman"/>
          <w:sz w:val="24"/>
        </w:rPr>
        <w:t>接表现</w:t>
      </w:r>
      <w:proofErr w:type="gramEnd"/>
      <w:r>
        <w:rPr>
          <w:rFonts w:ascii="Times New Roman" w:eastAsia="宋体" w:hAnsi="Times New Roman" w:cs="Times New Roman"/>
          <w:sz w:val="24"/>
        </w:rPr>
        <w:t>为坡度坡长因子</w:t>
      </w:r>
      <w:r>
        <w:rPr>
          <w:rFonts w:ascii="Times New Roman" w:eastAsia="宋体" w:hAnsi="Times New Roman" w:cs="Times New Roman" w:hint="eastAsia"/>
          <w:sz w:val="24"/>
        </w:rPr>
        <w:t>L</w:t>
      </w:r>
      <w:r>
        <w:rPr>
          <w:rFonts w:ascii="Times New Roman" w:eastAsia="宋体" w:hAnsi="Times New Roman" w:cs="Times New Roman"/>
          <w:sz w:val="24"/>
        </w:rPr>
        <w:t>S</w:t>
      </w:r>
      <w:r>
        <w:rPr>
          <w:rFonts w:ascii="Times New Roman" w:eastAsia="宋体" w:hAnsi="Times New Roman" w:cs="Times New Roman"/>
          <w:sz w:val="24"/>
        </w:rPr>
        <w:t>在上述区域的</w:t>
      </w:r>
      <w:r>
        <w:rPr>
          <w:rFonts w:ascii="Times New Roman" w:eastAsia="宋体" w:hAnsi="Times New Roman" w:cs="Times New Roman" w:hint="eastAsia"/>
          <w:sz w:val="24"/>
        </w:rPr>
        <w:t>改变</w:t>
      </w:r>
      <w:r>
        <w:rPr>
          <w:rFonts w:ascii="Times New Roman" w:eastAsia="宋体" w:hAnsi="Times New Roman" w:cs="Times New Roman"/>
          <w:sz w:val="24"/>
        </w:rPr>
        <w:t>，从而深刻地影响样区内降雨侵蚀的强度和分布情况。</w:t>
      </w:r>
    </w:p>
    <w:p w14:paraId="088D8C28"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sz w:val="24"/>
        </w:rPr>
        <w:t>基础数据支持。研究前期已获取了样</w:t>
      </w:r>
      <w:proofErr w:type="gramStart"/>
      <w:r>
        <w:rPr>
          <w:rFonts w:ascii="Times New Roman" w:eastAsia="宋体" w:hAnsi="Times New Roman" w:cs="Times New Roman"/>
          <w:sz w:val="24"/>
        </w:rPr>
        <w:t>区亚米级</w:t>
      </w:r>
      <w:proofErr w:type="gramEnd"/>
      <w:r>
        <w:rPr>
          <w:rFonts w:ascii="Times New Roman" w:eastAsia="宋体" w:hAnsi="Times New Roman" w:cs="Times New Roman"/>
          <w:sz w:val="24"/>
        </w:rPr>
        <w:t>分辨率的含梯田</w:t>
      </w:r>
      <w:r>
        <w:rPr>
          <w:rFonts w:ascii="Times New Roman" w:eastAsia="宋体" w:hAnsi="Times New Roman" w:cs="Times New Roman" w:hint="eastAsia"/>
          <w:sz w:val="24"/>
        </w:rPr>
        <w:t>D</w:t>
      </w:r>
      <w:r>
        <w:rPr>
          <w:rFonts w:ascii="Times New Roman" w:eastAsia="宋体" w:hAnsi="Times New Roman" w:cs="Times New Roman"/>
          <w:sz w:val="24"/>
        </w:rPr>
        <w:t>EM</w:t>
      </w:r>
      <w:r>
        <w:rPr>
          <w:rFonts w:ascii="Times New Roman" w:eastAsia="宋体" w:hAnsi="Times New Roman" w:cs="Times New Roman"/>
          <w:sz w:val="24"/>
        </w:rPr>
        <w:t>数据，能够借助高精度栅格支持和坡面还原方法，精细化地计算样区内</w:t>
      </w:r>
      <w:r>
        <w:rPr>
          <w:rFonts w:ascii="Times New Roman" w:eastAsia="宋体" w:hAnsi="Times New Roman" w:cs="Times New Roman" w:hint="eastAsia"/>
          <w:sz w:val="24"/>
        </w:rPr>
        <w:t>各栅格像元的</w:t>
      </w:r>
      <w:r>
        <w:rPr>
          <w:rFonts w:ascii="Times New Roman" w:eastAsia="宋体" w:hAnsi="Times New Roman" w:cs="Times New Roman" w:hint="eastAsia"/>
          <w:sz w:val="24"/>
        </w:rPr>
        <w:t>L</w:t>
      </w:r>
      <w:r>
        <w:rPr>
          <w:rFonts w:ascii="Times New Roman" w:eastAsia="宋体" w:hAnsi="Times New Roman" w:cs="Times New Roman"/>
          <w:sz w:val="24"/>
        </w:rPr>
        <w:t>S</w:t>
      </w:r>
      <w:r>
        <w:rPr>
          <w:rFonts w:ascii="Times New Roman" w:eastAsia="宋体" w:hAnsi="Times New Roman" w:cs="Times New Roman"/>
          <w:sz w:val="24"/>
        </w:rPr>
        <w:t>因子在梯田有</w:t>
      </w:r>
      <w:r>
        <w:rPr>
          <w:rFonts w:ascii="Times New Roman" w:eastAsia="宋体" w:hAnsi="Times New Roman" w:cs="Times New Roman"/>
          <w:sz w:val="24"/>
        </w:rPr>
        <w:t>/</w:t>
      </w:r>
      <w:r>
        <w:rPr>
          <w:rFonts w:ascii="Times New Roman" w:eastAsia="宋体" w:hAnsi="Times New Roman" w:cs="Times New Roman"/>
          <w:sz w:val="24"/>
        </w:rPr>
        <w:t>无状态下的值，保证结果合理性。</w:t>
      </w:r>
    </w:p>
    <w:p w14:paraId="3946919B"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1" w:name="_Toc103005906"/>
      <w:r>
        <w:rPr>
          <w:rFonts w:ascii="Times New Roman" w:eastAsia="黑体" w:hAnsi="Times New Roman" w:cs="Times New Roman"/>
          <w:sz w:val="28"/>
          <w:szCs w:val="28"/>
        </w:rPr>
        <w:lastRenderedPageBreak/>
        <w:t xml:space="preserve">4.2.2 </w:t>
      </w:r>
      <w:r>
        <w:rPr>
          <w:rFonts w:ascii="Times New Roman" w:eastAsia="黑体" w:hAnsi="Times New Roman" w:cs="Times New Roman" w:hint="eastAsia"/>
          <w:sz w:val="28"/>
          <w:szCs w:val="28"/>
        </w:rPr>
        <w:t>坡度坡长因子</w:t>
      </w:r>
      <w:r>
        <w:rPr>
          <w:rFonts w:ascii="Times New Roman" w:eastAsia="黑体" w:hAnsi="Times New Roman" w:cs="Times New Roman" w:hint="eastAsia"/>
          <w:i/>
          <w:sz w:val="28"/>
          <w:szCs w:val="28"/>
        </w:rPr>
        <w:t>L</w:t>
      </w:r>
      <w:r>
        <w:rPr>
          <w:rFonts w:ascii="Times New Roman" w:eastAsia="黑体" w:hAnsi="Times New Roman" w:cs="Times New Roman"/>
          <w:i/>
          <w:sz w:val="28"/>
          <w:szCs w:val="28"/>
        </w:rPr>
        <w:t>S</w:t>
      </w:r>
      <w:r>
        <w:rPr>
          <w:rFonts w:ascii="Times New Roman" w:eastAsia="黑体" w:hAnsi="Times New Roman" w:cs="Times New Roman"/>
          <w:sz w:val="28"/>
          <w:szCs w:val="28"/>
        </w:rPr>
        <w:t>的</w:t>
      </w:r>
      <w:r>
        <w:rPr>
          <w:rFonts w:ascii="Times New Roman" w:eastAsia="黑体" w:hAnsi="Times New Roman" w:cs="Times New Roman" w:hint="eastAsia"/>
          <w:sz w:val="28"/>
          <w:szCs w:val="28"/>
        </w:rPr>
        <w:t>计算方法</w:t>
      </w:r>
      <w:bookmarkEnd w:id="51"/>
    </w:p>
    <w:p w14:paraId="634CAE30"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w:t>
      </w:r>
      <w:r>
        <w:rPr>
          <w:rFonts w:ascii="Times New Roman" w:eastAsia="宋体" w:hAnsi="Times New Roman" w:cs="Times New Roman"/>
          <w:sz w:val="24"/>
        </w:rPr>
        <w:t>RUSLE</w:t>
      </w:r>
      <w:r>
        <w:rPr>
          <w:rFonts w:ascii="Times New Roman" w:eastAsia="宋体" w:hAnsi="Times New Roman" w:cs="Times New Roman" w:hint="eastAsia"/>
          <w:sz w:val="24"/>
        </w:rPr>
        <w:t>模型中，坡长因子（</w:t>
      </w:r>
      <w:r>
        <w:rPr>
          <w:rFonts w:ascii="Times New Roman" w:eastAsia="宋体" w:hAnsi="Times New Roman" w:cs="Times New Roman"/>
          <w:sz w:val="24"/>
        </w:rPr>
        <w:t>L</w:t>
      </w:r>
      <w:r>
        <w:rPr>
          <w:rFonts w:ascii="Times New Roman" w:eastAsia="宋体" w:hAnsi="Times New Roman" w:cs="Times New Roman" w:hint="eastAsia"/>
          <w:sz w:val="24"/>
        </w:rPr>
        <w:t>）与坡度因子（</w:t>
      </w:r>
      <w:r>
        <w:rPr>
          <w:rFonts w:ascii="Times New Roman" w:eastAsia="宋体" w:hAnsi="Times New Roman" w:cs="Times New Roman"/>
          <w:sz w:val="24"/>
        </w:rPr>
        <w:t>S</w:t>
      </w:r>
      <w:r>
        <w:rPr>
          <w:rFonts w:ascii="Times New Roman" w:eastAsia="宋体" w:hAnsi="Times New Roman" w:cs="Times New Roman" w:hint="eastAsia"/>
          <w:sz w:val="24"/>
        </w:rPr>
        <w:t>）可以分为两个参数，也可以利用二者的组合计算表达。在区域尺度下，一般</w:t>
      </w:r>
      <w:r>
        <w:rPr>
          <w:rFonts w:ascii="Times New Roman" w:eastAsia="宋体" w:hAnsi="Times New Roman" w:cs="Times New Roman"/>
          <w:sz w:val="24"/>
        </w:rPr>
        <w:t xml:space="preserve"> LS </w:t>
      </w:r>
      <w:r>
        <w:rPr>
          <w:rFonts w:ascii="Times New Roman" w:eastAsia="宋体" w:hAnsi="Times New Roman" w:cs="Times New Roman" w:hint="eastAsia"/>
          <w:sz w:val="24"/>
        </w:rPr>
        <w:t>因子在</w:t>
      </w:r>
      <w:r>
        <w:rPr>
          <w:rFonts w:ascii="Times New Roman" w:eastAsia="宋体" w:hAnsi="Times New Roman" w:cs="Times New Roman"/>
          <w:sz w:val="24"/>
        </w:rPr>
        <w:t>ArcGIS</w:t>
      </w:r>
      <w:r>
        <w:rPr>
          <w:rFonts w:ascii="Times New Roman" w:eastAsia="宋体" w:hAnsi="Times New Roman" w:cs="Times New Roman" w:hint="eastAsia"/>
          <w:sz w:val="24"/>
        </w:rPr>
        <w:t>软件中可利用</w:t>
      </w:r>
      <w:r>
        <w:rPr>
          <w:rFonts w:ascii="Times New Roman" w:eastAsia="宋体" w:hAnsi="Times New Roman" w:cs="Times New Roman"/>
          <w:sz w:val="24"/>
        </w:rPr>
        <w:t>DEM</w:t>
      </w:r>
      <w:r>
        <w:rPr>
          <w:rFonts w:ascii="Times New Roman" w:eastAsia="宋体" w:hAnsi="Times New Roman" w:cs="Times New Roman" w:hint="eastAsia"/>
          <w:sz w:val="24"/>
        </w:rPr>
        <w:t>直接提取并计算</w:t>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REF _Ref101118699 \r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vertAlign w:val="superscript"/>
        </w:rPr>
        <w:t>[21]</w:t>
      </w:r>
      <w:r>
        <w:rPr>
          <w:rFonts w:ascii="Times New Roman" w:eastAsia="宋体" w:hAnsi="Times New Roman" w:cs="Times New Roman"/>
          <w:sz w:val="24"/>
        </w:rPr>
        <w:fldChar w:fldCharType="end"/>
      </w:r>
      <w:r>
        <w:rPr>
          <w:rFonts w:ascii="Times New Roman" w:eastAsia="宋体" w:hAnsi="Times New Roman" w:cs="Times New Roman" w:hint="eastAsia"/>
          <w:sz w:val="24"/>
        </w:rPr>
        <w:t>。</w:t>
      </w:r>
    </w:p>
    <w:p w14:paraId="0FC36133" w14:textId="77777777" w:rsidR="00915E8A" w:rsidRDefault="00000000">
      <w:pPr>
        <w:pStyle w:val="af"/>
      </w:pPr>
      <w:r>
        <w:rPr>
          <w:iCs/>
        </w:rPr>
        <w:tab/>
      </w:r>
      <m:oMath>
        <m:r>
          <w:rPr>
            <w:rFonts w:ascii="Cambria Math" w:hAnsi="Cambria Math"/>
          </w:rPr>
          <m:t>LS</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e>
          <m:sup>
            <m:r>
              <w:rPr>
                <w:rFonts w:ascii="Cambria Math" w:hAnsi="Cambria Math"/>
              </w:rPr>
              <m:t>m</m:t>
            </m:r>
          </m:sup>
        </m:sSup>
        <m:r>
          <m:rPr>
            <m:sty m:val="p"/>
          </m:rPr>
          <w:rPr>
            <w:rFonts w:ascii="Cambria Math" w:hAnsi="Cambria Math"/>
          </w:rPr>
          <m:t>×(65.41</m:t>
        </m:r>
        <m:sSup>
          <m:sSupPr>
            <m:ctrlPr>
              <w:rPr>
                <w:rFonts w:ascii="Cambria Math" w:hAnsi="Cambria Math"/>
              </w:rPr>
            </m:ctrlPr>
          </m:sSupPr>
          <m:e>
            <m:r>
              <m:rPr>
                <m:sty m:val="p"/>
              </m:rPr>
              <w:rPr>
                <w:rFonts w:ascii="Cambria Math" w:hAnsi="Cambria Math"/>
              </w:rPr>
              <m:t xml:space="preserve"> </m:t>
            </m:r>
            <m:r>
              <w:rPr>
                <w:rFonts w:ascii="Cambria Math" w:hAnsi="Cambria Math"/>
              </w:rPr>
              <m:t>sin</m:t>
            </m:r>
          </m:e>
          <m:sup>
            <m:r>
              <m:rPr>
                <m:sty m:val="p"/>
              </m:rPr>
              <w:rPr>
                <w:rFonts w:ascii="Cambria Math" w:hAnsi="Cambria Math"/>
              </w:rPr>
              <m:t>2</m:t>
            </m:r>
          </m:sup>
        </m:sSup>
        <m:r>
          <w:rPr>
            <w:rFonts w:ascii="Cambria Math" w:hAnsi="Cambria Math"/>
          </w:rPr>
          <m:t>θ</m:t>
        </m:r>
        <m:r>
          <m:rPr>
            <m:sty m:val="p"/>
          </m:rPr>
          <w:rPr>
            <w:rFonts w:ascii="Cambria Math" w:hAnsi="Cambria Math"/>
          </w:rPr>
          <m:t>+4.56</m:t>
        </m:r>
        <m:r>
          <w:rPr>
            <w:rFonts w:ascii="Cambria Math" w:hAnsi="Cambria Math"/>
          </w:rPr>
          <m:t>sinθ</m:t>
        </m:r>
        <m:r>
          <m:rPr>
            <m:sty m:val="p"/>
          </m:rPr>
          <w:rPr>
            <w:rFonts w:ascii="Cambria Math" w:hAnsi="Cambria Math"/>
          </w:rPr>
          <m:t>+0.065)</m:t>
        </m:r>
      </m:oMath>
      <w:r>
        <w:tab/>
      </w:r>
      <w:r>
        <w:t>（</w:t>
      </w:r>
      <w:r>
        <w:rPr>
          <w:rFonts w:hint="eastAsia"/>
        </w:rPr>
        <w:t>4</w:t>
      </w:r>
      <w:r>
        <w:t>-2</w:t>
      </w:r>
      <w:r>
        <w:t>）</w:t>
      </w:r>
    </w:p>
    <w:p w14:paraId="1D809985"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式中，</w:t>
      </w:r>
      <w:r>
        <w:rPr>
          <w:rFonts w:ascii="Times New Roman" w:eastAsia="宋体" w:hAnsi="Times New Roman" w:cs="Times New Roman"/>
          <w:sz w:val="24"/>
        </w:rPr>
        <w:t>L</w:t>
      </w:r>
      <w:r>
        <w:rPr>
          <w:rFonts w:ascii="Times New Roman" w:eastAsia="宋体" w:hAnsi="Times New Roman" w:cs="Times New Roman" w:hint="eastAsia"/>
          <w:sz w:val="24"/>
        </w:rPr>
        <w:t>是山坡长度（</w:t>
      </w:r>
      <w:r>
        <w:rPr>
          <w:rFonts w:ascii="Times New Roman" w:eastAsia="宋体" w:hAnsi="Times New Roman" w:cs="Times New Roman"/>
          <w:sz w:val="24"/>
        </w:rPr>
        <w:t>m</w:t>
      </w:r>
      <w:r>
        <w:rPr>
          <w:rFonts w:ascii="Times New Roman" w:eastAsia="宋体" w:hAnsi="Times New Roman" w:cs="Times New Roman" w:hint="eastAsia"/>
          <w:sz w:val="24"/>
        </w:rPr>
        <w:t>）；</w:t>
      </w:r>
      <w:r>
        <w:rPr>
          <w:rFonts w:ascii="Times New Roman" w:eastAsia="宋体" w:hAnsi="Times New Roman" w:cs="Times New Roman"/>
          <w:sz w:val="24"/>
        </w:rPr>
        <w:t>L</w:t>
      </w:r>
      <w:r>
        <w:rPr>
          <w:rFonts w:ascii="Times New Roman" w:eastAsia="宋体" w:hAnsi="Times New Roman" w:cs="Times New Roman"/>
          <w:sz w:val="24"/>
          <w:vertAlign w:val="subscript"/>
        </w:rPr>
        <w:t>0</w:t>
      </w:r>
      <w:r>
        <w:rPr>
          <w:rFonts w:ascii="Times New Roman" w:eastAsia="宋体" w:hAnsi="Times New Roman" w:cs="Times New Roman"/>
          <w:sz w:val="24"/>
        </w:rPr>
        <w:t>=22.1 m</w:t>
      </w:r>
      <w:r>
        <w:rPr>
          <w:rFonts w:ascii="Times New Roman" w:eastAsia="宋体" w:hAnsi="Times New Roman" w:cs="Times New Roman" w:hint="eastAsia"/>
          <w:sz w:val="24"/>
        </w:rPr>
        <w:t>是标准</w:t>
      </w:r>
      <w:r>
        <w:rPr>
          <w:rFonts w:ascii="Times New Roman" w:eastAsia="宋体" w:hAnsi="Times New Roman" w:cs="Times New Roman"/>
          <w:sz w:val="24"/>
        </w:rPr>
        <w:t>USLE</w:t>
      </w:r>
      <w:r>
        <w:rPr>
          <w:rFonts w:ascii="Times New Roman" w:eastAsia="宋体" w:hAnsi="Times New Roman" w:cs="Times New Roman" w:hint="eastAsia"/>
          <w:sz w:val="24"/>
        </w:rPr>
        <w:t>实验图的长度；</w:t>
      </w:r>
      <w:r>
        <w:rPr>
          <w:rFonts w:ascii="Times New Roman" w:eastAsia="宋体" w:hAnsi="Times New Roman" w:cs="Times New Roman"/>
          <w:sz w:val="24"/>
        </w:rPr>
        <w:t>θ</w:t>
      </w:r>
      <w:r>
        <w:rPr>
          <w:rFonts w:ascii="Times New Roman" w:eastAsia="宋体" w:hAnsi="Times New Roman" w:cs="Times New Roman" w:hint="eastAsia"/>
          <w:sz w:val="24"/>
        </w:rPr>
        <w:t>是斜率的角度；</w:t>
      </w:r>
      <w:r>
        <w:rPr>
          <w:rFonts w:ascii="Times New Roman" w:eastAsia="宋体" w:hAnsi="Times New Roman" w:cs="Times New Roman"/>
          <w:sz w:val="24"/>
        </w:rPr>
        <w:t>m</w:t>
      </w:r>
      <w:r>
        <w:rPr>
          <w:rFonts w:ascii="Times New Roman" w:eastAsia="宋体" w:hAnsi="Times New Roman" w:cs="Times New Roman" w:hint="eastAsia"/>
          <w:sz w:val="24"/>
        </w:rPr>
        <w:t>为可变指数，范围在</w:t>
      </w:r>
      <w:r>
        <w:rPr>
          <w:rFonts w:ascii="Times New Roman" w:eastAsia="宋体" w:hAnsi="Times New Roman" w:cs="Times New Roman"/>
          <w:sz w:val="24"/>
        </w:rPr>
        <w:t>0.2~0.5</w:t>
      </w:r>
      <w:r>
        <w:rPr>
          <w:rFonts w:ascii="Times New Roman" w:eastAsia="宋体" w:hAnsi="Times New Roman" w:cs="Times New Roman" w:hint="eastAsia"/>
          <w:sz w:val="24"/>
        </w:rPr>
        <w:t>。如果斜率为</w:t>
      </w:r>
      <w:r>
        <w:rPr>
          <w:rFonts w:ascii="Times New Roman" w:eastAsia="宋体" w:hAnsi="Times New Roman" w:cs="Times New Roman"/>
          <w:sz w:val="24"/>
        </w:rPr>
        <w:t xml:space="preserve"> 5 </w:t>
      </w:r>
      <w:r>
        <w:rPr>
          <w:rFonts w:ascii="Times New Roman" w:eastAsia="宋体" w:hAnsi="Times New Roman" w:cs="Times New Roman" w:hint="eastAsia"/>
          <w:sz w:val="24"/>
        </w:rPr>
        <w:t>或更高，则</w:t>
      </w:r>
      <w:r>
        <w:rPr>
          <w:rFonts w:ascii="Times New Roman" w:eastAsia="宋体" w:hAnsi="Times New Roman" w:cs="Times New Roman"/>
          <w:sz w:val="24"/>
        </w:rPr>
        <w:t>m = 0.5;</w:t>
      </w:r>
      <w:r>
        <w:rPr>
          <w:rFonts w:ascii="Times New Roman" w:eastAsia="宋体" w:hAnsi="Times New Roman" w:cs="Times New Roman" w:hint="eastAsia"/>
          <w:sz w:val="24"/>
        </w:rPr>
        <w:t>在斜率为</w:t>
      </w:r>
      <w:r>
        <w:rPr>
          <w:rFonts w:ascii="Times New Roman" w:eastAsia="宋体" w:hAnsi="Times New Roman" w:cs="Times New Roman"/>
          <w:sz w:val="24"/>
        </w:rPr>
        <w:t xml:space="preserve"> 3.5 </w:t>
      </w:r>
      <w:r>
        <w:rPr>
          <w:rFonts w:ascii="Times New Roman" w:eastAsia="宋体" w:hAnsi="Times New Roman" w:cs="Times New Roman" w:hint="eastAsia"/>
          <w:sz w:val="24"/>
        </w:rPr>
        <w:t>至</w:t>
      </w:r>
      <w:r>
        <w:rPr>
          <w:rFonts w:ascii="Times New Roman" w:eastAsia="宋体" w:hAnsi="Times New Roman" w:cs="Times New Roman"/>
          <w:sz w:val="24"/>
        </w:rPr>
        <w:t xml:space="preserve"> 5% </w:t>
      </w:r>
      <w:r>
        <w:rPr>
          <w:rFonts w:ascii="Times New Roman" w:eastAsia="宋体" w:hAnsi="Times New Roman" w:cs="Times New Roman" w:hint="eastAsia"/>
          <w:sz w:val="24"/>
        </w:rPr>
        <w:t>时</w:t>
      </w:r>
      <w:r>
        <w:rPr>
          <w:rFonts w:ascii="Times New Roman" w:eastAsia="宋体" w:hAnsi="Times New Roman" w:cs="Times New Roman"/>
          <w:sz w:val="24"/>
        </w:rPr>
        <w:t xml:space="preserve"> = 0.4;</w:t>
      </w:r>
      <w:r>
        <w:rPr>
          <w:rFonts w:ascii="Times New Roman" w:eastAsia="宋体" w:hAnsi="Times New Roman" w:cs="Times New Roman" w:hint="eastAsia"/>
          <w:sz w:val="24"/>
        </w:rPr>
        <w:t>在</w:t>
      </w:r>
      <w:r>
        <w:rPr>
          <w:rFonts w:ascii="Times New Roman" w:eastAsia="宋体" w:hAnsi="Times New Roman" w:cs="Times New Roman"/>
          <w:sz w:val="24"/>
        </w:rPr>
        <w:t xml:space="preserve"> 1% </w:t>
      </w:r>
      <w:r>
        <w:rPr>
          <w:rFonts w:ascii="Times New Roman" w:eastAsia="宋体" w:hAnsi="Times New Roman" w:cs="Times New Roman" w:hint="eastAsia"/>
          <w:sz w:val="24"/>
        </w:rPr>
        <w:t>至</w:t>
      </w:r>
      <w:r>
        <w:rPr>
          <w:rFonts w:ascii="Times New Roman" w:eastAsia="宋体" w:hAnsi="Times New Roman" w:cs="Times New Roman"/>
          <w:sz w:val="24"/>
        </w:rPr>
        <w:t xml:space="preserve"> 3.5% </w:t>
      </w:r>
      <w:r>
        <w:rPr>
          <w:rFonts w:ascii="Times New Roman" w:eastAsia="宋体" w:hAnsi="Times New Roman" w:cs="Times New Roman" w:hint="eastAsia"/>
          <w:sz w:val="24"/>
        </w:rPr>
        <w:t>的斜率上</w:t>
      </w:r>
      <w:r>
        <w:rPr>
          <w:rFonts w:ascii="Times New Roman" w:eastAsia="宋体" w:hAnsi="Times New Roman" w:cs="Times New Roman"/>
          <w:sz w:val="24"/>
        </w:rPr>
        <w:t xml:space="preserve"> = 0.3;</w:t>
      </w:r>
      <w:r>
        <w:rPr>
          <w:rFonts w:ascii="Times New Roman" w:eastAsia="宋体" w:hAnsi="Times New Roman" w:cs="Times New Roman" w:hint="eastAsia"/>
          <w:sz w:val="24"/>
        </w:rPr>
        <w:t>在小于</w:t>
      </w:r>
      <w:r>
        <w:rPr>
          <w:rFonts w:ascii="Times New Roman" w:eastAsia="宋体" w:hAnsi="Times New Roman" w:cs="Times New Roman"/>
          <w:sz w:val="24"/>
        </w:rPr>
        <w:t xml:space="preserve"> 1% </w:t>
      </w:r>
      <w:r>
        <w:rPr>
          <w:rFonts w:ascii="Times New Roman" w:eastAsia="宋体" w:hAnsi="Times New Roman" w:cs="Times New Roman" w:hint="eastAsia"/>
          <w:sz w:val="24"/>
        </w:rPr>
        <w:t>的均匀坡度上为</w:t>
      </w:r>
      <w:r>
        <w:rPr>
          <w:rFonts w:ascii="Times New Roman" w:eastAsia="宋体" w:hAnsi="Times New Roman" w:cs="Times New Roman"/>
          <w:sz w:val="24"/>
        </w:rPr>
        <w:t xml:space="preserve"> 0.2</w:t>
      </w:r>
      <w:r>
        <w:rPr>
          <w:rFonts w:ascii="Times New Roman" w:eastAsia="宋体" w:hAnsi="Times New Roman" w:cs="Times New Roman" w:hint="eastAsia"/>
          <w:sz w:val="24"/>
        </w:rPr>
        <w:t>。考虑到</w:t>
      </w:r>
      <w:r>
        <w:rPr>
          <w:rFonts w:ascii="Times New Roman" w:eastAsia="宋体" w:hAnsi="Times New Roman" w:cs="Times New Roman"/>
          <w:sz w:val="24"/>
        </w:rPr>
        <w:t>m</w:t>
      </w:r>
      <w:r>
        <w:rPr>
          <w:rFonts w:ascii="Times New Roman" w:eastAsia="宋体" w:hAnsi="Times New Roman" w:cs="Times New Roman" w:hint="eastAsia"/>
          <w:sz w:val="24"/>
        </w:rPr>
        <w:t>值由坡面斜率决定，需对斜率结果依据数值范围重新赋值，而重分类只能赋予整型数，在栅格计算器中使用如下运算式进行重分类。</w:t>
      </w:r>
    </w:p>
    <w:p w14:paraId="698E4DDE"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i/>
          <w:sz w:val="24"/>
        </w:rPr>
        <w:t>m=Con("SP"&lt;1,0.</w:t>
      </w:r>
      <w:proofErr w:type="gramStart"/>
      <w:r>
        <w:rPr>
          <w:rFonts w:ascii="Times New Roman" w:eastAsia="宋体" w:hAnsi="Times New Roman" w:cs="Times New Roman"/>
          <w:i/>
          <w:sz w:val="24"/>
        </w:rPr>
        <w:t>2,Con</w:t>
      </w:r>
      <w:proofErr w:type="gramEnd"/>
      <w:r>
        <w:rPr>
          <w:rFonts w:ascii="Times New Roman" w:eastAsia="宋体" w:hAnsi="Times New Roman" w:cs="Times New Roman"/>
          <w:i/>
          <w:sz w:val="24"/>
        </w:rPr>
        <w:t>(("SP"&gt;=1)&amp;("SP"&lt;3.5),0.3,Con(("SP"&gt;=3.5)&amp;("SP"&lt;5),0.4,Con("SP"&gt;= 5,0.5))))</w:t>
      </w:r>
    </w:p>
    <w:p w14:paraId="134E3397" w14:textId="77777777" w:rsidR="00915E8A" w:rsidRDefault="00000000">
      <w:pPr>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式中，</w:t>
      </w:r>
      <w:r>
        <w:rPr>
          <w:rFonts w:ascii="Times New Roman" w:eastAsia="宋体" w:hAnsi="Times New Roman" w:cs="Times New Roman"/>
          <w:sz w:val="24"/>
        </w:rPr>
        <w:t>"SP"</w:t>
      </w:r>
      <w:r>
        <w:rPr>
          <w:rFonts w:ascii="Times New Roman" w:eastAsia="宋体" w:hAnsi="Times New Roman" w:cs="Times New Roman" w:hint="eastAsia"/>
          <w:sz w:val="24"/>
        </w:rPr>
        <w:t>是以百分比形式表示的斜率。使用上述方法，分别计算样区含梯田</w:t>
      </w:r>
      <w:r>
        <w:rPr>
          <w:rFonts w:ascii="Times New Roman" w:eastAsia="宋体" w:hAnsi="Times New Roman" w:cs="Times New Roman"/>
          <w:sz w:val="24"/>
        </w:rPr>
        <w:t>DEM</w:t>
      </w:r>
      <w:r>
        <w:rPr>
          <w:rFonts w:ascii="Times New Roman" w:eastAsia="宋体" w:hAnsi="Times New Roman" w:cs="Times New Roman" w:hint="eastAsia"/>
          <w:sz w:val="24"/>
        </w:rPr>
        <w:t>和还原自然坡面后</w:t>
      </w:r>
      <w:r>
        <w:rPr>
          <w:rFonts w:ascii="Times New Roman" w:eastAsia="宋体" w:hAnsi="Times New Roman" w:cs="Times New Roman"/>
          <w:sz w:val="24"/>
        </w:rPr>
        <w:t>DEM</w:t>
      </w:r>
      <w:r>
        <w:rPr>
          <w:rFonts w:ascii="Times New Roman" w:eastAsia="宋体" w:hAnsi="Times New Roman" w:cs="Times New Roman" w:hint="eastAsia"/>
          <w:sz w:val="24"/>
        </w:rPr>
        <w:t>的</w:t>
      </w:r>
      <w:r>
        <w:rPr>
          <w:rFonts w:ascii="Times New Roman" w:eastAsia="宋体" w:hAnsi="Times New Roman" w:cs="Times New Roman"/>
          <w:sz w:val="24"/>
        </w:rPr>
        <w:t>LS</w:t>
      </w:r>
      <w:r>
        <w:rPr>
          <w:rFonts w:ascii="Times New Roman" w:eastAsia="宋体" w:hAnsi="Times New Roman" w:cs="Times New Roman" w:hint="eastAsia"/>
          <w:sz w:val="24"/>
        </w:rPr>
        <w:t>因子，形成该因子在样区内的分布栅格。</w:t>
      </w:r>
      <w:r>
        <w:rPr>
          <w:rFonts w:ascii="Times New Roman" w:eastAsia="宋体" w:hAnsi="Times New Roman" w:cs="Times New Roman" w:hint="eastAsia"/>
          <w:sz w:val="24"/>
        </w:rPr>
        <w:t>L</w:t>
      </w:r>
      <w:r>
        <w:rPr>
          <w:rFonts w:ascii="Times New Roman" w:eastAsia="宋体" w:hAnsi="Times New Roman" w:cs="Times New Roman"/>
          <w:sz w:val="24"/>
        </w:rPr>
        <w:t>S</w:t>
      </w:r>
      <w:r>
        <w:rPr>
          <w:rFonts w:ascii="Times New Roman" w:eastAsia="宋体" w:hAnsi="Times New Roman" w:cs="Times New Roman"/>
          <w:sz w:val="24"/>
        </w:rPr>
        <w:t>因子值在域内分布情况统计如图</w:t>
      </w:r>
      <w:r>
        <w:rPr>
          <w:rFonts w:ascii="Times New Roman" w:eastAsia="宋体" w:hAnsi="Times New Roman" w:cs="Times New Roman" w:hint="eastAsia"/>
          <w:sz w:val="24"/>
        </w:rPr>
        <w:t>4</w:t>
      </w:r>
      <w:r>
        <w:rPr>
          <w:rFonts w:ascii="Times New Roman" w:eastAsia="宋体" w:hAnsi="Times New Roman" w:cs="Times New Roman"/>
          <w:sz w:val="24"/>
        </w:rPr>
        <w:t>-1</w:t>
      </w:r>
      <w:r>
        <w:rPr>
          <w:rFonts w:ascii="Times New Roman" w:eastAsia="宋体" w:hAnsi="Times New Roman" w:cs="Times New Roman"/>
          <w:sz w:val="24"/>
        </w:rPr>
        <w:t>。</w:t>
      </w:r>
    </w:p>
    <w:p w14:paraId="3A1DD796" w14:textId="77777777" w:rsidR="00915E8A" w:rsidRDefault="00053283">
      <w:pPr>
        <w:ind w:firstLineChars="200" w:firstLine="480"/>
        <w:jc w:val="center"/>
        <w:rPr>
          <w:rFonts w:ascii="Times New Roman" w:eastAsia="宋体" w:hAnsi="Times New Roman" w:cs="Times New Roman"/>
          <w:sz w:val="24"/>
        </w:rPr>
      </w:pPr>
      <w:r>
        <w:rPr>
          <w:rFonts w:ascii="Times New Roman" w:eastAsia="宋体" w:hAnsi="Times New Roman" w:cs="Times New Roman"/>
          <w:sz w:val="24"/>
        </w:rPr>
        <w:pict w14:anchorId="57A981A4">
          <v:shape id="_x0000_i1027" type="#_x0000_t75" style="width:291.5pt;height:185.5pt">
            <v:imagedata r:id="rId42" o:title="有梯田LS结果" cropbottom="13040f" cropleft="9713f"/>
          </v:shape>
        </w:pict>
      </w:r>
    </w:p>
    <w:p w14:paraId="400DFBD3"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w:t>
      </w:r>
      <w:r>
        <w:rPr>
          <w:rFonts w:ascii="Times New Roman" w:eastAsia="黑体" w:hAnsi="Times New Roman" w:cs="Times New Roman"/>
          <w:szCs w:val="21"/>
        </w:rPr>
        <w:t>a)</w:t>
      </w:r>
      <w:r>
        <w:rPr>
          <w:rFonts w:ascii="Times New Roman" w:eastAsia="黑体" w:hAnsi="Times New Roman" w:cs="Times New Roman"/>
          <w:szCs w:val="21"/>
        </w:rPr>
        <w:t>含梯田</w:t>
      </w:r>
      <w:r>
        <w:rPr>
          <w:rFonts w:ascii="Times New Roman" w:eastAsia="黑体" w:hAnsi="Times New Roman" w:cs="Times New Roman" w:hint="eastAsia"/>
          <w:szCs w:val="21"/>
        </w:rPr>
        <w:t>D</w:t>
      </w:r>
      <w:r>
        <w:rPr>
          <w:rFonts w:ascii="Times New Roman" w:eastAsia="黑体" w:hAnsi="Times New Roman" w:cs="Times New Roman"/>
          <w:szCs w:val="21"/>
        </w:rPr>
        <w:t>EM</w:t>
      </w:r>
      <w:r>
        <w:rPr>
          <w:rFonts w:ascii="Times New Roman" w:eastAsia="黑体" w:hAnsi="Times New Roman" w:cs="Times New Roman" w:hint="eastAsia"/>
          <w:szCs w:val="21"/>
        </w:rPr>
        <w:t>中</w:t>
      </w:r>
      <w:r>
        <w:rPr>
          <w:rFonts w:ascii="Times New Roman" w:eastAsia="黑体" w:hAnsi="Times New Roman" w:cs="Times New Roman" w:hint="eastAsia"/>
          <w:szCs w:val="21"/>
        </w:rPr>
        <w:t>L</w:t>
      </w:r>
      <w:r>
        <w:rPr>
          <w:rFonts w:ascii="Times New Roman" w:eastAsia="黑体" w:hAnsi="Times New Roman" w:cs="Times New Roman"/>
          <w:szCs w:val="21"/>
        </w:rPr>
        <w:t>S</w:t>
      </w:r>
      <w:r>
        <w:rPr>
          <w:rFonts w:ascii="Times New Roman" w:eastAsia="黑体" w:hAnsi="Times New Roman" w:cs="Times New Roman"/>
          <w:szCs w:val="21"/>
        </w:rPr>
        <w:t>因子</w:t>
      </w:r>
      <w:proofErr w:type="gramStart"/>
      <w:r>
        <w:rPr>
          <w:rFonts w:ascii="Times New Roman" w:eastAsia="黑体" w:hAnsi="Times New Roman" w:cs="Times New Roman"/>
          <w:szCs w:val="21"/>
        </w:rPr>
        <w:t>值结果</w:t>
      </w:r>
      <w:proofErr w:type="gramEnd"/>
      <w:r>
        <w:rPr>
          <w:rFonts w:ascii="Times New Roman" w:eastAsia="黑体" w:hAnsi="Times New Roman" w:cs="Times New Roman"/>
          <w:szCs w:val="21"/>
        </w:rPr>
        <w:t>分布</w:t>
      </w:r>
    </w:p>
    <w:p w14:paraId="7382A038" w14:textId="77777777" w:rsidR="00915E8A" w:rsidRDefault="00053283">
      <w:pPr>
        <w:widowControl/>
        <w:ind w:firstLine="200"/>
        <w:jc w:val="center"/>
        <w:rPr>
          <w:rFonts w:ascii="Times New Roman" w:eastAsia="宋体" w:hAnsi="Times New Roman" w:cs="Times New Roman"/>
          <w:sz w:val="24"/>
        </w:rPr>
      </w:pPr>
      <w:r>
        <w:rPr>
          <w:rFonts w:ascii="Times New Roman" w:eastAsia="宋体" w:hAnsi="Times New Roman" w:cs="Times New Roman"/>
          <w:sz w:val="24"/>
        </w:rPr>
        <w:pict w14:anchorId="18C8ECD3">
          <v:shape id="_x0000_i1028" type="#_x0000_t75" style="width:294pt;height:190.5pt">
            <v:imagedata r:id="rId43" o:title="无梯田LS结果" cropbottom="12652f" cropleft="10492f"/>
          </v:shape>
        </w:pict>
      </w:r>
    </w:p>
    <w:p w14:paraId="706E6179"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w:t>
      </w:r>
      <w:r>
        <w:rPr>
          <w:rFonts w:ascii="Times New Roman" w:eastAsia="黑体" w:hAnsi="Times New Roman" w:cs="Times New Roman"/>
          <w:szCs w:val="21"/>
        </w:rPr>
        <w:t>b)</w:t>
      </w:r>
      <w:r>
        <w:rPr>
          <w:rFonts w:ascii="Times New Roman" w:eastAsia="黑体" w:hAnsi="Times New Roman" w:cs="Times New Roman"/>
          <w:szCs w:val="21"/>
        </w:rPr>
        <w:t>无梯田</w:t>
      </w:r>
      <w:r>
        <w:rPr>
          <w:rFonts w:ascii="Times New Roman" w:eastAsia="黑体" w:hAnsi="Times New Roman" w:cs="Times New Roman" w:hint="eastAsia"/>
          <w:szCs w:val="21"/>
        </w:rPr>
        <w:t>D</w:t>
      </w:r>
      <w:r>
        <w:rPr>
          <w:rFonts w:ascii="Times New Roman" w:eastAsia="黑体" w:hAnsi="Times New Roman" w:cs="Times New Roman"/>
          <w:szCs w:val="21"/>
        </w:rPr>
        <w:t>EM</w:t>
      </w:r>
      <w:r>
        <w:rPr>
          <w:rFonts w:ascii="Times New Roman" w:eastAsia="黑体" w:hAnsi="Times New Roman" w:cs="Times New Roman" w:hint="eastAsia"/>
          <w:szCs w:val="21"/>
        </w:rPr>
        <w:t>中</w:t>
      </w:r>
      <w:r>
        <w:rPr>
          <w:rFonts w:ascii="Times New Roman" w:eastAsia="黑体" w:hAnsi="Times New Roman" w:cs="Times New Roman" w:hint="eastAsia"/>
          <w:szCs w:val="21"/>
        </w:rPr>
        <w:t>L</w:t>
      </w:r>
      <w:r>
        <w:rPr>
          <w:rFonts w:ascii="Times New Roman" w:eastAsia="黑体" w:hAnsi="Times New Roman" w:cs="Times New Roman"/>
          <w:szCs w:val="21"/>
        </w:rPr>
        <w:t>S</w:t>
      </w:r>
      <w:r>
        <w:rPr>
          <w:rFonts w:ascii="Times New Roman" w:eastAsia="黑体" w:hAnsi="Times New Roman" w:cs="Times New Roman"/>
          <w:szCs w:val="21"/>
        </w:rPr>
        <w:t>因子</w:t>
      </w:r>
      <w:proofErr w:type="gramStart"/>
      <w:r>
        <w:rPr>
          <w:rFonts w:ascii="Times New Roman" w:eastAsia="黑体" w:hAnsi="Times New Roman" w:cs="Times New Roman"/>
          <w:szCs w:val="21"/>
        </w:rPr>
        <w:t>值结果</w:t>
      </w:r>
      <w:proofErr w:type="gramEnd"/>
      <w:r>
        <w:rPr>
          <w:rFonts w:ascii="Times New Roman" w:eastAsia="黑体" w:hAnsi="Times New Roman" w:cs="Times New Roman"/>
          <w:szCs w:val="21"/>
        </w:rPr>
        <w:t>分布</w:t>
      </w:r>
    </w:p>
    <w:p w14:paraId="559E5B69" w14:textId="77777777" w:rsidR="00915E8A" w:rsidRDefault="00000000">
      <w:pPr>
        <w:ind w:firstLineChars="200" w:firstLine="420"/>
        <w:jc w:val="center"/>
        <w:rPr>
          <w:rFonts w:ascii="Times New Roman" w:eastAsia="宋体" w:hAnsi="Times New Roman" w:cs="Times New Roman"/>
          <w:sz w:val="24"/>
        </w:rPr>
      </w:pPr>
      <w:r>
        <w:rPr>
          <w:rFonts w:ascii="Times New Roman" w:eastAsia="黑体" w:hAnsi="Times New Roman" w:cs="Times New Roman" w:hint="eastAsia"/>
          <w:szCs w:val="21"/>
        </w:rPr>
        <w:t>图</w:t>
      </w:r>
      <w:r>
        <w:rPr>
          <w:rFonts w:ascii="Times New Roman" w:eastAsia="黑体" w:hAnsi="Times New Roman" w:cs="Times New Roman" w:hint="eastAsia"/>
          <w:szCs w:val="21"/>
        </w:rPr>
        <w:t>4</w:t>
      </w:r>
      <w:r>
        <w:rPr>
          <w:rFonts w:ascii="Times New Roman" w:eastAsia="黑体" w:hAnsi="Times New Roman" w:cs="Times New Roman"/>
          <w:szCs w:val="21"/>
        </w:rPr>
        <w:t xml:space="preserve">-1 </w:t>
      </w:r>
      <w:r>
        <w:rPr>
          <w:rFonts w:ascii="Times New Roman" w:eastAsia="黑体" w:hAnsi="Times New Roman" w:cs="Times New Roman"/>
          <w:szCs w:val="21"/>
        </w:rPr>
        <w:t>梯田建设前后</w:t>
      </w:r>
      <w:r>
        <w:rPr>
          <w:rFonts w:ascii="Times New Roman" w:eastAsia="黑体" w:hAnsi="Times New Roman" w:cs="Times New Roman" w:hint="eastAsia"/>
          <w:szCs w:val="21"/>
        </w:rPr>
        <w:t>L</w:t>
      </w:r>
      <w:r>
        <w:rPr>
          <w:rFonts w:ascii="Times New Roman" w:eastAsia="黑体" w:hAnsi="Times New Roman" w:cs="Times New Roman"/>
          <w:szCs w:val="21"/>
        </w:rPr>
        <w:t>S</w:t>
      </w:r>
      <w:r>
        <w:rPr>
          <w:rFonts w:ascii="Times New Roman" w:eastAsia="黑体" w:hAnsi="Times New Roman" w:cs="Times New Roman"/>
          <w:szCs w:val="21"/>
        </w:rPr>
        <w:t>因子</w:t>
      </w:r>
      <w:r>
        <w:rPr>
          <w:rFonts w:ascii="Times New Roman" w:eastAsia="黑体" w:hAnsi="Times New Roman" w:cs="Times New Roman" w:hint="eastAsia"/>
          <w:szCs w:val="21"/>
        </w:rPr>
        <w:t>取值</w:t>
      </w:r>
      <w:r>
        <w:rPr>
          <w:rFonts w:ascii="Times New Roman" w:eastAsia="黑体" w:hAnsi="Times New Roman" w:cs="Times New Roman"/>
          <w:szCs w:val="21"/>
        </w:rPr>
        <w:t>结果占比图</w:t>
      </w:r>
      <w:r>
        <w:rPr>
          <w:rFonts w:ascii="Times New Roman" w:eastAsia="黑体" w:hAnsi="Times New Roman" w:cs="Times New Roman"/>
          <w:szCs w:val="21"/>
        </w:rPr>
        <w:t xml:space="preserve"> </w:t>
      </w:r>
      <w:r>
        <w:rPr>
          <w:rFonts w:ascii="Times New Roman" w:eastAsia="宋体" w:hAnsi="Times New Roman" w:cs="Times New Roman"/>
          <w:sz w:val="24"/>
        </w:rPr>
        <w:t xml:space="preserve">   </w:t>
      </w:r>
    </w:p>
    <w:p w14:paraId="3725C01C"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52" w:name="_Toc103005907"/>
      <w:r>
        <w:rPr>
          <w:rFonts w:ascii="Times New Roman" w:eastAsia="黑体" w:hAnsi="Times New Roman" w:cs="Times New Roman" w:hint="eastAsia"/>
          <w:sz w:val="30"/>
          <w:szCs w:val="30"/>
        </w:rPr>
        <w:lastRenderedPageBreak/>
        <w:t xml:space="preserve">4.3 </w:t>
      </w:r>
      <w:r>
        <w:rPr>
          <w:rFonts w:ascii="Times New Roman" w:eastAsia="黑体" w:hAnsi="Times New Roman" w:cs="Times New Roman" w:hint="eastAsia"/>
          <w:sz w:val="30"/>
          <w:szCs w:val="30"/>
        </w:rPr>
        <w:t>土壤侵蚀模型中其他因子的确定</w:t>
      </w:r>
      <w:bookmarkEnd w:id="52"/>
    </w:p>
    <w:p w14:paraId="3E47BA67"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由于研究区域范围小，模型中除核心的</w:t>
      </w:r>
      <w:r>
        <w:rPr>
          <w:rFonts w:ascii="Times New Roman" w:hAnsi="Times New Roman" w:cs="Times New Roman" w:hint="eastAsia"/>
          <w:sz w:val="24"/>
        </w:rPr>
        <w:t>地形</w:t>
      </w:r>
      <w:r>
        <w:rPr>
          <w:rFonts w:ascii="Times New Roman" w:hAnsi="Times New Roman" w:cs="Times New Roman"/>
          <w:sz w:val="24"/>
        </w:rPr>
        <w:t>因子</w:t>
      </w:r>
      <w:r>
        <w:rPr>
          <w:rFonts w:ascii="Times New Roman" w:hAnsi="Times New Roman" w:cs="Times New Roman" w:hint="eastAsia"/>
          <w:sz w:val="24"/>
        </w:rPr>
        <w:t>L</w:t>
      </w:r>
      <w:r>
        <w:rPr>
          <w:rFonts w:ascii="Times New Roman" w:hAnsi="Times New Roman" w:cs="Times New Roman"/>
          <w:sz w:val="24"/>
        </w:rPr>
        <w:t>S</w:t>
      </w:r>
      <w:r>
        <w:rPr>
          <w:rFonts w:ascii="Times New Roman" w:hAnsi="Times New Roman" w:cs="Times New Roman"/>
          <w:sz w:val="24"/>
        </w:rPr>
        <w:t>外，其他因子缺失对应样区的</w:t>
      </w:r>
      <w:r>
        <w:rPr>
          <w:rFonts w:ascii="Times New Roman" w:hAnsi="Times New Roman" w:cs="Times New Roman" w:hint="eastAsia"/>
          <w:sz w:val="24"/>
        </w:rPr>
        <w:t>具体</w:t>
      </w:r>
      <w:r>
        <w:rPr>
          <w:rFonts w:ascii="Times New Roman" w:hAnsi="Times New Roman" w:cs="Times New Roman"/>
          <w:sz w:val="24"/>
        </w:rPr>
        <w:t>数据，可能导致样区内土壤侵蚀量评估结果存在偏差；但考虑到项目研究主要关注梯田建设扰动坡度坡长因子对土壤侵蚀量的影响，且降水、土壤等因素在如此小规模的本样区几乎一致，决定以</w:t>
      </w:r>
      <w:proofErr w:type="gramStart"/>
      <w:r>
        <w:rPr>
          <w:rFonts w:ascii="Times New Roman" w:hAnsi="Times New Roman" w:cs="Times New Roman"/>
          <w:sz w:val="24"/>
        </w:rPr>
        <w:t>点替面</w:t>
      </w:r>
      <w:proofErr w:type="gramEnd"/>
      <w:r>
        <w:rPr>
          <w:rFonts w:ascii="Times New Roman" w:hAnsi="Times New Roman" w:cs="Times New Roman"/>
          <w:sz w:val="24"/>
        </w:rPr>
        <w:t>，</w:t>
      </w:r>
      <w:r>
        <w:rPr>
          <w:rFonts w:ascii="Times New Roman" w:hAnsi="Times New Roman" w:cs="Times New Roman" w:hint="eastAsia"/>
          <w:sz w:val="24"/>
        </w:rPr>
        <w:t>获取</w:t>
      </w:r>
      <w:r>
        <w:rPr>
          <w:rFonts w:ascii="Times New Roman" w:hAnsi="Times New Roman" w:cs="Times New Roman"/>
          <w:sz w:val="24"/>
        </w:rPr>
        <w:t>低分辨率的要素分布图中添加样区位置点（</w:t>
      </w:r>
      <w:r>
        <w:rPr>
          <w:rFonts w:ascii="Times New Roman" w:hAnsi="Times New Roman" w:cs="Times New Roman"/>
          <w:sz w:val="24"/>
        </w:rPr>
        <w:t>37°32´ N</w:t>
      </w:r>
      <w:r>
        <w:rPr>
          <w:rFonts w:ascii="Times New Roman" w:hAnsi="Times New Roman" w:cs="Times New Roman"/>
          <w:sz w:val="24"/>
        </w:rPr>
        <w:t>，</w:t>
      </w:r>
      <w:r>
        <w:rPr>
          <w:rFonts w:ascii="Times New Roman" w:hAnsi="Times New Roman" w:cs="Times New Roman"/>
          <w:sz w:val="24"/>
        </w:rPr>
        <w:t>110°14´ E</w:t>
      </w:r>
      <w:r>
        <w:rPr>
          <w:rFonts w:ascii="Times New Roman" w:hAnsi="Times New Roman" w:cs="Times New Roman"/>
          <w:sz w:val="24"/>
        </w:rPr>
        <w:t>），该点位置的因子取值即作为样区范围内统一的因子取值。</w:t>
      </w:r>
    </w:p>
    <w:p w14:paraId="60C6DF27"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3" w:name="_Toc103005908"/>
      <w:r>
        <w:rPr>
          <w:rFonts w:ascii="Times New Roman" w:eastAsia="黑体" w:hAnsi="Times New Roman" w:cs="Times New Roman"/>
          <w:sz w:val="28"/>
          <w:szCs w:val="28"/>
        </w:rPr>
        <w:t xml:space="preserve">4.3.1 </w:t>
      </w:r>
      <w:r>
        <w:rPr>
          <w:rFonts w:ascii="Times New Roman" w:eastAsia="黑体" w:hAnsi="Times New Roman" w:cs="Times New Roman" w:hint="eastAsia"/>
          <w:sz w:val="28"/>
          <w:szCs w:val="28"/>
        </w:rPr>
        <w:t>降雨侵蚀力因子</w:t>
      </w:r>
      <w:r>
        <w:rPr>
          <w:rFonts w:ascii="Times New Roman" w:eastAsia="黑体" w:hAnsi="Times New Roman" w:cs="Times New Roman"/>
          <w:i/>
          <w:sz w:val="28"/>
          <w:szCs w:val="28"/>
        </w:rPr>
        <w:t>R</w:t>
      </w:r>
      <w:bookmarkEnd w:id="53"/>
      <w:r>
        <w:rPr>
          <w:rFonts w:ascii="Times New Roman" w:eastAsia="黑体" w:hAnsi="Times New Roman" w:cs="Times New Roman" w:hint="eastAsia"/>
          <w:sz w:val="28"/>
          <w:szCs w:val="28"/>
        </w:rPr>
        <w:t xml:space="preserve"> </w:t>
      </w:r>
    </w:p>
    <w:p w14:paraId="486BBDEC"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降雨是土壤侵蚀的核心驱动力，降雨过程持续的时间、雨强、降雨类型、降水总量都密切关系着土壤的流失量</w:t>
      </w:r>
      <w:r>
        <w:rPr>
          <w:rFonts w:ascii="Times New Roman" w:hAnsi="Times New Roman" w:cs="Times New Roman"/>
          <w:sz w:val="24"/>
        </w:rPr>
        <w:fldChar w:fldCharType="begin"/>
      </w:r>
      <w:r>
        <w:rPr>
          <w:rFonts w:ascii="Times New Roman" w:hAnsi="Times New Roman" w:cs="Times New Roman"/>
          <w:sz w:val="24"/>
        </w:rPr>
        <w:instrText xml:space="preserve"> REF _Ref101118618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[20]</w:t>
      </w:r>
      <w:r>
        <w:rPr>
          <w:rFonts w:ascii="Times New Roman" w:hAnsi="Times New Roman" w:cs="Times New Roman"/>
          <w:sz w:val="24"/>
        </w:rPr>
        <w:fldChar w:fldCharType="end"/>
      </w:r>
      <w:r>
        <w:rPr>
          <w:rFonts w:ascii="Times New Roman" w:hAnsi="Times New Roman" w:cs="Times New Roman" w:hint="eastAsia"/>
          <w:sz w:val="24"/>
        </w:rPr>
        <w:t>，是土壤侵蚀量模拟的关键因子。</w:t>
      </w:r>
      <w:proofErr w:type="spellStart"/>
      <w:r>
        <w:rPr>
          <w:rFonts w:ascii="Times New Roman" w:hAnsi="Times New Roman" w:cs="Times New Roman"/>
          <w:sz w:val="24"/>
        </w:rPr>
        <w:t>Wischmeier</w:t>
      </w:r>
      <w:proofErr w:type="spellEnd"/>
      <w:r>
        <w:rPr>
          <w:rFonts w:ascii="Times New Roman" w:hAnsi="Times New Roman" w:cs="Times New Roman"/>
          <w:sz w:val="24"/>
        </w:rPr>
        <w:fldChar w:fldCharType="begin"/>
      </w:r>
      <w:r>
        <w:rPr>
          <w:rFonts w:ascii="Times New Roman" w:hAnsi="Times New Roman" w:cs="Times New Roman"/>
          <w:sz w:val="24"/>
        </w:rPr>
        <w:instrText xml:space="preserve"> REF _Ref101118622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[22]</w:t>
      </w:r>
      <w:r>
        <w:rPr>
          <w:rFonts w:ascii="Times New Roman" w:hAnsi="Times New Roman" w:cs="Times New Roman"/>
          <w:sz w:val="24"/>
        </w:rPr>
        <w:fldChar w:fldCharType="end"/>
      </w:r>
      <w:r>
        <w:rPr>
          <w:rFonts w:ascii="Times New Roman" w:hAnsi="Times New Roman" w:cs="Times New Roman" w:hint="eastAsia"/>
          <w:sz w:val="24"/>
        </w:rPr>
        <w:t>于上世纪</w:t>
      </w:r>
      <w:proofErr w:type="gramStart"/>
      <w:r>
        <w:rPr>
          <w:rFonts w:ascii="Times New Roman" w:hAnsi="Times New Roman" w:cs="Times New Roman" w:hint="eastAsia"/>
          <w:sz w:val="24"/>
        </w:rPr>
        <w:t>中叶提出</w:t>
      </w:r>
      <w:proofErr w:type="gramEnd"/>
      <w:r>
        <w:rPr>
          <w:rFonts w:ascii="Times New Roman" w:hAnsi="Times New Roman" w:cs="Times New Roman" w:hint="eastAsia"/>
          <w:sz w:val="24"/>
        </w:rPr>
        <w:t>利用半小时的最大雨强</w:t>
      </w:r>
      <w:r>
        <w:rPr>
          <w:rFonts w:ascii="Times New Roman" w:hAnsi="Times New Roman" w:cs="Times New Roman"/>
          <w:i/>
          <w:sz w:val="24"/>
        </w:rPr>
        <w:t>I</w:t>
      </w:r>
      <w:r>
        <w:rPr>
          <w:rFonts w:ascii="Times New Roman" w:hAnsi="Times New Roman" w:cs="Times New Roman" w:hint="eastAsia"/>
          <w:sz w:val="24"/>
        </w:rPr>
        <w:t>和次降雨动能</w:t>
      </w:r>
      <w:r>
        <w:rPr>
          <w:rFonts w:ascii="Times New Roman" w:hAnsi="Times New Roman" w:cs="Times New Roman"/>
          <w:i/>
          <w:sz w:val="24"/>
        </w:rPr>
        <w:t>E</w:t>
      </w:r>
      <w:r>
        <w:rPr>
          <w:rFonts w:ascii="Times New Roman" w:hAnsi="Times New Roman" w:cs="Times New Roman" w:hint="eastAsia"/>
          <w:sz w:val="24"/>
        </w:rPr>
        <w:t>的乘积</w:t>
      </w:r>
      <w:r>
        <w:rPr>
          <w:rFonts w:ascii="Times New Roman" w:hAnsi="Times New Roman" w:cs="Times New Roman"/>
          <w:i/>
          <w:sz w:val="24"/>
        </w:rPr>
        <w:t>EI</w:t>
      </w:r>
      <w:r>
        <w:rPr>
          <w:rFonts w:ascii="Times New Roman" w:hAnsi="Times New Roman" w:cs="Times New Roman" w:hint="eastAsia"/>
          <w:sz w:val="24"/>
        </w:rPr>
        <w:t>评价次降雨的侵蚀效果，该方法已被证明在我国适用。但考虑到</w:t>
      </w:r>
      <w:r>
        <w:rPr>
          <w:rFonts w:ascii="Times New Roman" w:hAnsi="Times New Roman" w:cs="Times New Roman"/>
          <w:sz w:val="24"/>
        </w:rPr>
        <w:t>RUSLE</w:t>
      </w:r>
      <w:r>
        <w:rPr>
          <w:rFonts w:ascii="Times New Roman" w:hAnsi="Times New Roman" w:cs="Times New Roman" w:hint="eastAsia"/>
          <w:sz w:val="24"/>
        </w:rPr>
        <w:t>模型中降雨侵蚀力是以年为计量时长的，次降雨很难与日降雨完全对应，章文波等</w:t>
      </w:r>
      <w:r>
        <w:rPr>
          <w:rFonts w:ascii="Times New Roman" w:hAnsi="Times New Roman" w:cs="Times New Roman"/>
          <w:sz w:val="24"/>
        </w:rPr>
        <w:fldChar w:fldCharType="begin"/>
      </w:r>
      <w:r>
        <w:rPr>
          <w:rFonts w:ascii="Times New Roman" w:hAnsi="Times New Roman" w:cs="Times New Roman"/>
          <w:sz w:val="24"/>
        </w:rPr>
        <w:instrText xml:space="preserve"> REF _Ref101118626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[23]</w:t>
      </w:r>
      <w:r>
        <w:rPr>
          <w:rFonts w:ascii="Times New Roman" w:hAnsi="Times New Roman" w:cs="Times New Roman"/>
          <w:sz w:val="24"/>
        </w:rPr>
        <w:fldChar w:fldCharType="end"/>
      </w:r>
      <w:r>
        <w:rPr>
          <w:rFonts w:ascii="Times New Roman" w:hAnsi="Times New Roman" w:cs="Times New Roman" w:hint="eastAsia"/>
          <w:sz w:val="24"/>
        </w:rPr>
        <w:t>修缮了</w:t>
      </w:r>
      <w:r>
        <w:rPr>
          <w:rFonts w:ascii="Times New Roman" w:hAnsi="Times New Roman" w:cs="Times New Roman"/>
          <w:sz w:val="24"/>
        </w:rPr>
        <w:t>Richardson</w:t>
      </w:r>
      <w:r>
        <w:rPr>
          <w:rFonts w:ascii="Times New Roman" w:hAnsi="Times New Roman" w:cs="Times New Roman" w:hint="eastAsia"/>
          <w:sz w:val="24"/>
        </w:rPr>
        <w:t>的日降雨强度评估模型，本文</w:t>
      </w:r>
      <w:proofErr w:type="gramStart"/>
      <w:r>
        <w:rPr>
          <w:rFonts w:ascii="Times New Roman" w:hAnsi="Times New Roman" w:cs="Times New Roman" w:hint="eastAsia"/>
          <w:sz w:val="24"/>
        </w:rPr>
        <w:t>获取窑家湾</w:t>
      </w:r>
      <w:proofErr w:type="gramEnd"/>
      <w:r>
        <w:rPr>
          <w:rFonts w:ascii="Times New Roman" w:hAnsi="Times New Roman" w:cs="Times New Roman" w:hint="eastAsia"/>
          <w:sz w:val="24"/>
        </w:rPr>
        <w:t>所在地绥德县</w:t>
      </w:r>
      <w:r>
        <w:rPr>
          <w:rFonts w:ascii="Times New Roman" w:hAnsi="Times New Roman" w:cs="Times New Roman"/>
          <w:sz w:val="24"/>
        </w:rPr>
        <w:t>2019</w:t>
      </w:r>
      <w:r>
        <w:rPr>
          <w:rFonts w:ascii="Times New Roman" w:hAnsi="Times New Roman" w:cs="Times New Roman" w:hint="eastAsia"/>
          <w:sz w:val="24"/>
        </w:rPr>
        <w:t>年降水记录，使用该模型</w:t>
      </w:r>
      <w:proofErr w:type="gramStart"/>
      <w:r>
        <w:rPr>
          <w:rFonts w:ascii="Times New Roman" w:hAnsi="Times New Roman" w:cs="Times New Roman" w:hint="eastAsia"/>
          <w:sz w:val="24"/>
        </w:rPr>
        <w:t>计算窑家湾</w:t>
      </w:r>
      <w:proofErr w:type="gramEnd"/>
      <w:r>
        <w:rPr>
          <w:rFonts w:ascii="Times New Roman" w:hAnsi="Times New Roman" w:cs="Times New Roman" w:hint="eastAsia"/>
          <w:sz w:val="24"/>
        </w:rPr>
        <w:t>地区的降雨侵蚀力：</w:t>
      </w:r>
    </w:p>
    <w:p w14:paraId="6861F002" w14:textId="77777777" w:rsidR="00915E8A" w:rsidRDefault="00000000">
      <w:pPr>
        <w:pStyle w:val="af"/>
      </w:pPr>
      <w:r>
        <w:rPr>
          <w:rFonts w:eastAsiaTheme="minorEastAsia"/>
          <w:szCs w:val="24"/>
          <w:vertAlign w:val="subscript"/>
        </w:rPr>
        <w:tab/>
      </w:r>
      <m:oMath>
        <m:sSub>
          <m:sSubPr>
            <m:ctrlPr>
              <w:rPr>
                <w:rFonts w:ascii="Cambria Math" w:hAnsi="Cambria Math"/>
                <w:sz w:val="28"/>
                <w:szCs w:val="24"/>
                <w:vertAlign w:val="subscript"/>
              </w:rPr>
            </m:ctrlPr>
          </m:sSubPr>
          <m:e>
            <m:r>
              <w:rPr>
                <w:rFonts w:ascii="Cambria Math" w:hAnsi="Cambria Math"/>
                <w:sz w:val="28"/>
                <w:vertAlign w:val="subscript"/>
              </w:rPr>
              <m:t>R</m:t>
            </m:r>
          </m:e>
          <m:sub>
            <m:r>
              <w:rPr>
                <w:rFonts w:ascii="Cambria Math" w:hAnsi="Cambria Math"/>
                <w:sz w:val="28"/>
                <w:vertAlign w:val="subscript"/>
              </w:rPr>
              <m:t>h</m:t>
            </m:r>
            <m:r>
              <m:rPr>
                <m:sty m:val="p"/>
              </m:rPr>
              <w:rPr>
                <w:rFonts w:ascii="Cambria Math" w:hAnsi="Cambria Math"/>
                <w:sz w:val="28"/>
                <w:vertAlign w:val="subscript"/>
              </w:rPr>
              <m:t>-</m:t>
            </m:r>
            <m:r>
              <w:rPr>
                <w:rFonts w:ascii="Cambria Math" w:hAnsi="Cambria Math"/>
                <w:sz w:val="28"/>
                <w:vertAlign w:val="subscript"/>
              </w:rPr>
              <m:t>mon</m:t>
            </m:r>
          </m:sub>
        </m:sSub>
        <m:r>
          <m:rPr>
            <m:sty m:val="p"/>
          </m:rPr>
          <w:rPr>
            <w:rFonts w:ascii="Cambria Math" w:hAnsi="Cambria Math"/>
            <w:sz w:val="28"/>
            <w:vertAlign w:val="subscript"/>
          </w:rPr>
          <m:t>=</m:t>
        </m:r>
        <m:r>
          <w:rPr>
            <w:rFonts w:ascii="Cambria Math" w:hAnsi="Cambria Math"/>
            <w:sz w:val="28"/>
            <w:vertAlign w:val="subscript"/>
          </w:rPr>
          <m:t>α</m:t>
        </m:r>
        <m:r>
          <m:rPr>
            <m:sty m:val="p"/>
          </m:rPr>
          <w:rPr>
            <w:rFonts w:ascii="Cambria Math" w:hAnsi="Cambria Math"/>
            <w:sz w:val="28"/>
            <w:vertAlign w:val="subscript"/>
          </w:rPr>
          <m:t>·</m:t>
        </m:r>
        <m:nary>
          <m:naryPr>
            <m:chr m:val="∑"/>
            <m:limLoc m:val="undOvr"/>
            <m:ctrlPr>
              <w:rPr>
                <w:rFonts w:ascii="Cambria Math" w:hAnsi="Cambria Math"/>
                <w:sz w:val="28"/>
                <w:szCs w:val="24"/>
                <w:vertAlign w:val="subscript"/>
              </w:rPr>
            </m:ctrlPr>
          </m:naryPr>
          <m:sub>
            <m:r>
              <w:rPr>
                <w:rFonts w:ascii="Cambria Math" w:hAnsi="Cambria Math"/>
                <w:sz w:val="28"/>
                <w:vertAlign w:val="subscript"/>
              </w:rPr>
              <m:t>n</m:t>
            </m:r>
            <m:r>
              <m:rPr>
                <m:sty m:val="p"/>
              </m:rPr>
              <w:rPr>
                <w:rFonts w:ascii="Cambria Math" w:hAnsi="Cambria Math"/>
                <w:sz w:val="28"/>
                <w:vertAlign w:val="subscript"/>
              </w:rPr>
              <m:t>=1</m:t>
            </m:r>
          </m:sub>
          <m:sup>
            <m:r>
              <w:rPr>
                <w:rFonts w:ascii="Cambria Math" w:hAnsi="Cambria Math"/>
                <w:sz w:val="28"/>
                <w:vertAlign w:val="subscript"/>
              </w:rPr>
              <m:t>k</m:t>
            </m:r>
          </m:sup>
          <m:e>
            <m:sSup>
              <m:sSupPr>
                <m:ctrlPr>
                  <w:rPr>
                    <w:rFonts w:ascii="Cambria Math" w:hAnsi="Cambria Math"/>
                    <w:sz w:val="28"/>
                    <w:szCs w:val="24"/>
                    <w:vertAlign w:val="subscript"/>
                  </w:rPr>
                </m:ctrlPr>
              </m:sSupPr>
              <m:e>
                <m:d>
                  <m:dPr>
                    <m:ctrlPr>
                      <w:rPr>
                        <w:rFonts w:ascii="Cambria Math" w:hAnsi="Cambria Math"/>
                        <w:sz w:val="28"/>
                        <w:vertAlign w:val="subscript"/>
                      </w:rPr>
                    </m:ctrlPr>
                  </m:dPr>
                  <m:e>
                    <m:sSub>
                      <m:sSubPr>
                        <m:ctrlPr>
                          <w:rPr>
                            <w:rFonts w:ascii="Cambria Math" w:hAnsi="Cambria Math"/>
                            <w:sz w:val="28"/>
                            <w:szCs w:val="24"/>
                            <w:vertAlign w:val="subscript"/>
                          </w:rPr>
                        </m:ctrlPr>
                      </m:sSubPr>
                      <m:e>
                        <m:r>
                          <w:rPr>
                            <w:rFonts w:ascii="Cambria Math" w:hAnsi="Cambria Math"/>
                            <w:sz w:val="28"/>
                            <w:vertAlign w:val="subscript"/>
                          </w:rPr>
                          <m:t>P</m:t>
                        </m:r>
                      </m:e>
                      <m:sub>
                        <m:r>
                          <w:rPr>
                            <w:rFonts w:ascii="Cambria Math" w:hAnsi="Cambria Math"/>
                            <w:sz w:val="28"/>
                            <w:vertAlign w:val="subscript"/>
                          </w:rPr>
                          <m:t>n</m:t>
                        </m:r>
                      </m:sub>
                    </m:sSub>
                  </m:e>
                </m:d>
              </m:e>
              <m:sup>
                <m:r>
                  <w:rPr>
                    <w:rFonts w:ascii="Cambria Math" w:hAnsi="Cambria Math"/>
                    <w:sz w:val="28"/>
                    <w:vertAlign w:val="subscript"/>
                  </w:rPr>
                  <m:t>β</m:t>
                </m:r>
              </m:sup>
            </m:sSup>
          </m:e>
        </m:nary>
      </m:oMath>
      <w:r>
        <w:rPr>
          <w:rFonts w:eastAsiaTheme="minorEastAsia"/>
          <w:szCs w:val="24"/>
          <w:vertAlign w:val="subscript"/>
        </w:rPr>
        <w:tab/>
      </w:r>
      <w:r>
        <w:rPr>
          <w:szCs w:val="24"/>
        </w:rPr>
        <w:t>（</w:t>
      </w:r>
      <w:r>
        <w:rPr>
          <w:rFonts w:hint="eastAsia"/>
          <w:szCs w:val="24"/>
        </w:rPr>
        <w:t>4</w:t>
      </w:r>
      <w:r>
        <w:rPr>
          <w:szCs w:val="24"/>
        </w:rPr>
        <w:t>-3</w:t>
      </w:r>
      <w:r>
        <w:rPr>
          <w:szCs w:val="24"/>
        </w:rPr>
        <w:t>）</w:t>
      </w:r>
    </w:p>
    <w:p w14:paraId="4278FE58"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式中，</w:t>
      </w:r>
      <m:oMath>
        <m:sSub>
          <m:sSubPr>
            <m:ctrlPr>
              <w:rPr>
                <w:rFonts w:ascii="Cambria Math" w:hAnsi="Cambria Math" w:cs="Times New Roman"/>
                <w:sz w:val="24"/>
                <w:szCs w:val="24"/>
                <w:vertAlign w:val="subscript"/>
              </w:rPr>
            </m:ctrlPr>
          </m:sSubPr>
          <m:e>
            <m:r>
              <w:rPr>
                <w:rFonts w:ascii="Cambria Math" w:hAnsi="Cambria Math" w:cs="Times New Roman"/>
                <w:sz w:val="24"/>
                <w:vertAlign w:val="subscript"/>
              </w:rPr>
              <m:t>R</m:t>
            </m:r>
          </m:e>
          <m:sub>
            <m:r>
              <w:rPr>
                <w:rFonts w:ascii="Cambria Math" w:hAnsi="Cambria Math" w:cs="Times New Roman"/>
                <w:sz w:val="24"/>
                <w:vertAlign w:val="subscript"/>
              </w:rPr>
              <m:t>h-mon</m:t>
            </m:r>
          </m:sub>
        </m:sSub>
      </m:oMath>
      <w:r>
        <w:rPr>
          <w:rFonts w:ascii="Times New Roman" w:hAnsi="Times New Roman" w:cs="Times New Roman" w:hint="eastAsia"/>
          <w:sz w:val="24"/>
        </w:rPr>
        <w:t>即某个半月时间段内的总降雨侵蚀力；</w:t>
      </w:r>
      <w:r>
        <w:rPr>
          <w:rFonts w:ascii="Times New Roman" w:hAnsi="Times New Roman" w:cs="Times New Roman"/>
          <w:i/>
          <w:sz w:val="24"/>
        </w:rPr>
        <w:t>k</w:t>
      </w:r>
      <w:proofErr w:type="gramStart"/>
      <w:r>
        <w:rPr>
          <w:rFonts w:ascii="Times New Roman" w:hAnsi="Times New Roman" w:cs="Times New Roman" w:hint="eastAsia"/>
          <w:sz w:val="24"/>
        </w:rPr>
        <w:t>值记录</w:t>
      </w:r>
      <w:proofErr w:type="gramEnd"/>
      <w:r>
        <w:rPr>
          <w:rFonts w:ascii="Times New Roman" w:hAnsi="Times New Roman" w:cs="Times New Roman" w:hint="eastAsia"/>
          <w:sz w:val="24"/>
        </w:rPr>
        <w:t>半月时间内的总天数；</w:t>
      </w:r>
      <m:oMath>
        <m:sSub>
          <m:sSubPr>
            <m:ctrlPr>
              <w:rPr>
                <w:rFonts w:ascii="Cambria Math" w:hAnsi="Cambria Math" w:cs="Times New Roman"/>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n</m:t>
            </m:r>
          </m:sub>
        </m:sSub>
      </m:oMath>
      <w:r>
        <w:rPr>
          <w:rFonts w:ascii="Times New Roman" w:hAnsi="Times New Roman" w:cs="Times New Roman" w:hint="eastAsia"/>
          <w:sz w:val="24"/>
        </w:rPr>
        <w:t>记录半月内的第</w:t>
      </w:r>
      <w:r>
        <w:rPr>
          <w:rFonts w:ascii="Times New Roman" w:hAnsi="Times New Roman" w:cs="Times New Roman"/>
          <w:sz w:val="24"/>
        </w:rPr>
        <w:t>n</w:t>
      </w:r>
      <w:proofErr w:type="gramStart"/>
      <w:r>
        <w:rPr>
          <w:rFonts w:ascii="Times New Roman" w:hAnsi="Times New Roman" w:cs="Times New Roman" w:hint="eastAsia"/>
          <w:sz w:val="24"/>
        </w:rPr>
        <w:t>天具备</w:t>
      </w:r>
      <w:proofErr w:type="gramEnd"/>
      <w:r>
        <w:rPr>
          <w:rFonts w:ascii="Times New Roman" w:hAnsi="Times New Roman" w:cs="Times New Roman" w:hint="eastAsia"/>
          <w:sz w:val="24"/>
        </w:rPr>
        <w:t>侵蚀性的日雨量，若当日雨量不足</w:t>
      </w:r>
      <w:r>
        <w:rPr>
          <w:rFonts w:ascii="Times New Roman" w:hAnsi="Times New Roman" w:cs="Times New Roman"/>
          <w:sz w:val="24"/>
        </w:rPr>
        <w:t>12mm</w:t>
      </w:r>
      <w:r>
        <w:rPr>
          <w:rFonts w:ascii="Times New Roman" w:hAnsi="Times New Roman" w:cs="Times New Roman" w:hint="eastAsia"/>
          <w:sz w:val="24"/>
        </w:rPr>
        <w:t>，则以</w:t>
      </w:r>
      <w:r>
        <w:rPr>
          <w:rFonts w:ascii="Times New Roman" w:hAnsi="Times New Roman" w:cs="Times New Roman"/>
          <w:sz w:val="24"/>
        </w:rPr>
        <w:t>0</w:t>
      </w:r>
      <w:r>
        <w:rPr>
          <w:rFonts w:ascii="Times New Roman" w:hAnsi="Times New Roman" w:cs="Times New Roman" w:hint="eastAsia"/>
          <w:sz w:val="24"/>
        </w:rPr>
        <w:t>代替当日真实数据。</w:t>
      </w:r>
      <w:r>
        <w:rPr>
          <w:rFonts w:ascii="Times New Roman" w:hAnsi="Times New Roman" w:cs="Times New Roman"/>
          <w:sz w:val="24"/>
        </w:rPr>
        <w:t>12mm</w:t>
      </w:r>
      <w:r>
        <w:rPr>
          <w:rFonts w:ascii="Times New Roman" w:hAnsi="Times New Roman" w:cs="Times New Roman" w:hint="eastAsia"/>
          <w:sz w:val="24"/>
        </w:rPr>
        <w:t>的阈值选取，参考中国国内对降雨侵蚀性的评定标准；</w:t>
      </w:r>
      <m:oMath>
        <m:r>
          <w:rPr>
            <w:rFonts w:ascii="Cambria Math" w:hAnsi="Cambria Math" w:cs="Times New Roman"/>
            <w:sz w:val="24"/>
            <w:vertAlign w:val="subscript"/>
          </w:rPr>
          <m:t>α</m:t>
        </m:r>
      </m:oMath>
      <w:r>
        <w:rPr>
          <w:rFonts w:ascii="Times New Roman" w:hAnsi="Times New Roman" w:cs="Times New Roman" w:hint="eastAsia"/>
          <w:sz w:val="24"/>
        </w:rPr>
        <w:t>、</w:t>
      </w:r>
      <m:oMath>
        <m:r>
          <w:rPr>
            <w:rFonts w:ascii="Cambria Math" w:hAnsi="Cambria Math" w:cs="Times New Roman"/>
            <w:sz w:val="24"/>
            <w:vertAlign w:val="subscript"/>
          </w:rPr>
          <m:t>β</m:t>
        </m:r>
      </m:oMath>
      <w:r>
        <w:rPr>
          <w:rFonts w:ascii="Times New Roman" w:hAnsi="Times New Roman" w:cs="Times New Roman" w:hint="eastAsia"/>
          <w:sz w:val="24"/>
        </w:rPr>
        <w:t>为模型参量</w:t>
      </w:r>
      <w:r>
        <w:rPr>
          <w:rFonts w:ascii="Times New Roman" w:hAnsi="Times New Roman" w:cs="Times New Roman"/>
          <w:sz w:val="24"/>
        </w:rPr>
        <w:fldChar w:fldCharType="begin"/>
      </w:r>
      <w:r>
        <w:rPr>
          <w:rFonts w:ascii="Times New Roman" w:hAnsi="Times New Roman" w:cs="Times New Roman"/>
          <w:sz w:val="24"/>
        </w:rPr>
        <w:instrText xml:space="preserve"> REF _Ref101118626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[23]</w:t>
      </w:r>
      <w:r>
        <w:rPr>
          <w:rFonts w:ascii="Times New Roman" w:hAnsi="Times New Roman" w:cs="Times New Roman"/>
          <w:sz w:val="24"/>
        </w:rPr>
        <w:fldChar w:fldCharType="end"/>
      </w:r>
      <w:r>
        <w:rPr>
          <w:rFonts w:ascii="Times New Roman" w:hAnsi="Times New Roman" w:cs="Times New Roman" w:hint="eastAsia"/>
          <w:sz w:val="24"/>
        </w:rPr>
        <w:t>。</w:t>
      </w:r>
    </w:p>
    <w:p w14:paraId="003B0A01" w14:textId="77777777" w:rsidR="00915E8A" w:rsidRDefault="00000000">
      <w:pPr>
        <w:pStyle w:val="af"/>
      </w:pPr>
      <w:r>
        <w:rPr>
          <w:rFonts w:eastAsiaTheme="minorEastAsia"/>
          <w:iCs/>
          <w:vertAlign w:val="subscript"/>
        </w:rPr>
        <w:tab/>
      </w:r>
      <m:oMath>
        <m:r>
          <w:rPr>
            <w:rFonts w:ascii="Cambria Math" w:hAnsi="Cambria Math"/>
            <w:vertAlign w:val="subscript"/>
          </w:rPr>
          <m:t>α</m:t>
        </m:r>
        <m:r>
          <m:rPr>
            <m:sty m:val="p"/>
          </m:rPr>
          <w:rPr>
            <w:rFonts w:ascii="Cambria Math" w:hAnsi="Cambria Math"/>
            <w:vertAlign w:val="subscript"/>
          </w:rPr>
          <m:t>=21.586×</m:t>
        </m:r>
        <m:sSup>
          <m:sSupPr>
            <m:ctrlPr>
              <w:rPr>
                <w:rFonts w:ascii="Cambria Math" w:hAnsi="Cambria Math"/>
                <w:szCs w:val="24"/>
                <w:vertAlign w:val="subscript"/>
              </w:rPr>
            </m:ctrlPr>
          </m:sSupPr>
          <m:e>
            <m:r>
              <w:rPr>
                <w:rFonts w:ascii="Cambria Math" w:hAnsi="Cambria Math"/>
                <w:vertAlign w:val="subscript"/>
              </w:rPr>
              <m:t>β</m:t>
            </m:r>
          </m:e>
          <m:sup>
            <m:r>
              <m:rPr>
                <m:sty m:val="p"/>
              </m:rPr>
              <w:rPr>
                <w:rFonts w:ascii="Cambria Math" w:hAnsi="Cambria Math"/>
                <w:vertAlign w:val="subscript"/>
              </w:rPr>
              <m:t>-7.1891</m:t>
            </m:r>
          </m:sup>
        </m:sSup>
      </m:oMath>
      <w:r>
        <w:rPr>
          <w:rFonts w:eastAsiaTheme="minorEastAsia"/>
          <w:szCs w:val="24"/>
          <w:vertAlign w:val="subscript"/>
        </w:rPr>
        <w:tab/>
      </w:r>
      <w:r>
        <w:rPr>
          <w:szCs w:val="24"/>
        </w:rPr>
        <w:t>（</w:t>
      </w:r>
      <w:r>
        <w:rPr>
          <w:rFonts w:hint="eastAsia"/>
          <w:szCs w:val="24"/>
        </w:rPr>
        <w:t>4</w:t>
      </w:r>
      <w:r>
        <w:rPr>
          <w:szCs w:val="24"/>
        </w:rPr>
        <w:t>-4</w:t>
      </w:r>
      <w:r>
        <w:rPr>
          <w:szCs w:val="24"/>
        </w:rPr>
        <w:t>）</w:t>
      </w:r>
    </w:p>
    <w:p w14:paraId="50BF91C3" w14:textId="77777777" w:rsidR="00915E8A" w:rsidRDefault="00000000">
      <w:pPr>
        <w:pStyle w:val="af"/>
      </w:pPr>
      <w:r>
        <w:rPr>
          <w:iCs/>
          <w:vertAlign w:val="subscript"/>
        </w:rPr>
        <w:tab/>
      </w:r>
      <m:oMath>
        <m:r>
          <w:rPr>
            <w:rFonts w:ascii="Cambria Math" w:hAnsi="Cambria Math"/>
            <w:vertAlign w:val="subscript"/>
          </w:rPr>
          <m:t>β</m:t>
        </m:r>
        <m:r>
          <m:rPr>
            <m:sty m:val="p"/>
          </m:rPr>
          <w:rPr>
            <w:rFonts w:ascii="Cambria Math" w:hAnsi="Cambria Math"/>
            <w:vertAlign w:val="subscript"/>
          </w:rPr>
          <m:t>=0.8363+</m:t>
        </m:r>
        <m:f>
          <m:fPr>
            <m:ctrlPr>
              <w:rPr>
                <w:rFonts w:ascii="Cambria Math" w:hAnsi="Cambria Math"/>
                <w:szCs w:val="24"/>
                <w:vertAlign w:val="subscript"/>
              </w:rPr>
            </m:ctrlPr>
          </m:fPr>
          <m:num>
            <m:r>
              <m:rPr>
                <m:sty m:val="p"/>
              </m:rPr>
              <w:rPr>
                <w:rFonts w:ascii="Cambria Math" w:hAnsi="Cambria Math"/>
                <w:vertAlign w:val="subscript"/>
              </w:rPr>
              <m:t>18.144</m:t>
            </m:r>
          </m:num>
          <m:den>
            <m:sSub>
              <m:sSubPr>
                <m:ctrlPr>
                  <w:rPr>
                    <w:rFonts w:ascii="Cambria Math" w:hAnsi="Cambria Math"/>
                    <w:szCs w:val="24"/>
                    <w:vertAlign w:val="subscript"/>
                  </w:rPr>
                </m:ctrlPr>
              </m:sSubPr>
              <m:e>
                <m:r>
                  <w:rPr>
                    <w:rFonts w:ascii="Cambria Math" w:hAnsi="Cambria Math"/>
                    <w:vertAlign w:val="subscript"/>
                  </w:rPr>
                  <m:t>P</m:t>
                </m:r>
              </m:e>
              <m:sub>
                <m:r>
                  <w:rPr>
                    <w:rFonts w:ascii="Cambria Math" w:hAnsi="Cambria Math"/>
                    <w:vertAlign w:val="subscript"/>
                  </w:rPr>
                  <m:t>day</m:t>
                </m:r>
                <m:r>
                  <m:rPr>
                    <m:sty m:val="p"/>
                  </m:rPr>
                  <w:rPr>
                    <w:rFonts w:ascii="Cambria Math" w:hAnsi="Cambria Math"/>
                    <w:vertAlign w:val="subscript"/>
                  </w:rPr>
                  <m:t>-12</m:t>
                </m:r>
              </m:sub>
            </m:sSub>
          </m:den>
        </m:f>
        <m:r>
          <m:rPr>
            <m:sty m:val="p"/>
          </m:rPr>
          <w:rPr>
            <w:rFonts w:ascii="Cambria Math" w:hAnsi="Cambria Math"/>
            <w:vertAlign w:val="subscript"/>
          </w:rPr>
          <m:t>+</m:t>
        </m:r>
        <m:f>
          <m:fPr>
            <m:ctrlPr>
              <w:rPr>
                <w:rFonts w:ascii="Cambria Math" w:hAnsi="Cambria Math"/>
                <w:szCs w:val="24"/>
                <w:vertAlign w:val="subscript"/>
              </w:rPr>
            </m:ctrlPr>
          </m:fPr>
          <m:num>
            <m:r>
              <m:rPr>
                <m:sty m:val="p"/>
              </m:rPr>
              <w:rPr>
                <w:rFonts w:ascii="Cambria Math" w:hAnsi="Cambria Math"/>
                <w:vertAlign w:val="subscript"/>
              </w:rPr>
              <m:t>24.455</m:t>
            </m:r>
          </m:num>
          <m:den>
            <m:sSub>
              <m:sSubPr>
                <m:ctrlPr>
                  <w:rPr>
                    <w:rFonts w:ascii="Cambria Math" w:hAnsi="Cambria Math"/>
                    <w:szCs w:val="24"/>
                    <w:vertAlign w:val="subscript"/>
                  </w:rPr>
                </m:ctrlPr>
              </m:sSubPr>
              <m:e>
                <m:r>
                  <w:rPr>
                    <w:rFonts w:ascii="Cambria Math" w:hAnsi="Cambria Math"/>
                    <w:vertAlign w:val="subscript"/>
                  </w:rPr>
                  <m:t>P</m:t>
                </m:r>
              </m:e>
              <m:sub>
                <m:r>
                  <w:rPr>
                    <w:rFonts w:ascii="Cambria Math" w:hAnsi="Cambria Math"/>
                    <w:vertAlign w:val="subscript"/>
                  </w:rPr>
                  <m:t>year</m:t>
                </m:r>
                <m:r>
                  <m:rPr>
                    <m:sty m:val="p"/>
                  </m:rPr>
                  <w:rPr>
                    <w:rFonts w:ascii="Cambria Math" w:hAnsi="Cambria Math"/>
                    <w:vertAlign w:val="subscript"/>
                  </w:rPr>
                  <m:t>-12</m:t>
                </m:r>
              </m:sub>
            </m:sSub>
          </m:den>
        </m:f>
      </m:oMath>
      <w:r>
        <w:rPr>
          <w:szCs w:val="24"/>
          <w:vertAlign w:val="subscript"/>
        </w:rPr>
        <w:tab/>
      </w:r>
      <w:r>
        <w:rPr>
          <w:szCs w:val="24"/>
        </w:rPr>
        <w:t>（</w:t>
      </w:r>
      <w:r>
        <w:rPr>
          <w:rFonts w:hint="eastAsia"/>
          <w:szCs w:val="24"/>
        </w:rPr>
        <w:t>4</w:t>
      </w:r>
      <w:r>
        <w:rPr>
          <w:szCs w:val="24"/>
        </w:rPr>
        <w:t>-5</w:t>
      </w:r>
      <w:r>
        <w:rPr>
          <w:szCs w:val="24"/>
        </w:rPr>
        <w:t>）</w:t>
      </w:r>
    </w:p>
    <w:p w14:paraId="3262F854"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式中，</w:t>
      </w:r>
      <m:oMath>
        <m:sSub>
          <m:sSubPr>
            <m:ctrlPr>
              <w:rPr>
                <w:rFonts w:ascii="Cambria Math" w:hAnsi="Cambria Math" w:cs="Times New Roman"/>
                <w:i/>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day-12</m:t>
            </m:r>
          </m:sub>
        </m:sSub>
      </m:oMath>
      <w:r>
        <w:rPr>
          <w:rFonts w:ascii="Times New Roman" w:hAnsi="Times New Roman" w:cs="Times New Roman" w:hint="eastAsia"/>
          <w:sz w:val="24"/>
        </w:rPr>
        <w:t>为日降雨达到阈值</w:t>
      </w:r>
      <w:r>
        <w:rPr>
          <w:rFonts w:ascii="Times New Roman" w:hAnsi="Times New Roman" w:cs="Times New Roman"/>
          <w:sz w:val="24"/>
        </w:rPr>
        <w:t>12mm</w:t>
      </w:r>
      <w:r>
        <w:rPr>
          <w:rFonts w:ascii="Times New Roman" w:hAnsi="Times New Roman" w:cs="Times New Roman" w:hint="eastAsia"/>
          <w:sz w:val="24"/>
        </w:rPr>
        <w:t>的日均雨量；</w:t>
      </w:r>
      <m:oMath>
        <m:sSub>
          <m:sSubPr>
            <m:ctrlPr>
              <w:rPr>
                <w:rFonts w:ascii="Cambria Math" w:hAnsi="Cambria Math" w:cs="Times New Roman"/>
                <w:i/>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year-12</m:t>
            </m:r>
          </m:sub>
        </m:sSub>
      </m:oMath>
      <w:r>
        <w:rPr>
          <w:rFonts w:ascii="Times New Roman" w:hAnsi="Times New Roman" w:cs="Times New Roman" w:hint="eastAsia"/>
          <w:sz w:val="24"/>
        </w:rPr>
        <w:t>为日降雨达到阈值</w:t>
      </w:r>
      <w:r>
        <w:rPr>
          <w:rFonts w:ascii="Times New Roman" w:hAnsi="Times New Roman" w:cs="Times New Roman"/>
          <w:sz w:val="24"/>
        </w:rPr>
        <w:t>12mm</w:t>
      </w:r>
      <w:r>
        <w:rPr>
          <w:rFonts w:ascii="Times New Roman" w:hAnsi="Times New Roman" w:cs="Times New Roman" w:hint="eastAsia"/>
          <w:sz w:val="24"/>
        </w:rPr>
        <w:t>的年均雨量。基于上述公式演算年内近</w:t>
      </w:r>
      <w:r>
        <w:rPr>
          <w:rFonts w:ascii="Times New Roman" w:hAnsi="Times New Roman" w:cs="Times New Roman"/>
          <w:sz w:val="24"/>
        </w:rPr>
        <w:t>24</w:t>
      </w:r>
      <w:r>
        <w:rPr>
          <w:rFonts w:ascii="Times New Roman" w:hAnsi="Times New Roman" w:cs="Times New Roman" w:hint="eastAsia"/>
          <w:sz w:val="24"/>
        </w:rPr>
        <w:t>个半月的降雨侵蚀力，经统计后得到年降雨侵蚀力。</w:t>
      </w:r>
    </w:p>
    <w:p w14:paraId="7EB49B49"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经求算，</w:t>
      </w:r>
      <w:proofErr w:type="gramStart"/>
      <w:r>
        <w:rPr>
          <w:rFonts w:ascii="Times New Roman" w:hAnsi="Times New Roman" w:cs="Times New Roman"/>
          <w:sz w:val="24"/>
        </w:rPr>
        <w:t>窑家湾样</w:t>
      </w:r>
      <w:proofErr w:type="gramEnd"/>
      <w:r>
        <w:rPr>
          <w:rFonts w:ascii="Times New Roman" w:hAnsi="Times New Roman" w:cs="Times New Roman"/>
          <w:sz w:val="24"/>
        </w:rPr>
        <w:t>区范围的年降雨侵蚀力</w:t>
      </w:r>
      <w:r>
        <w:rPr>
          <w:rFonts w:ascii="Times New Roman" w:hAnsi="Times New Roman" w:cs="Times New Roman" w:hint="eastAsia"/>
          <w:sz w:val="24"/>
        </w:rPr>
        <w:t>R</w:t>
      </w:r>
      <w:r>
        <w:rPr>
          <w:rFonts w:ascii="Times New Roman" w:hAnsi="Times New Roman" w:cs="Times New Roman"/>
          <w:sz w:val="24"/>
        </w:rPr>
        <w:t>为</w:t>
      </w:r>
      <w:r>
        <w:rPr>
          <w:rFonts w:ascii="Times New Roman" w:hAnsi="Times New Roman" w:cs="Times New Roman"/>
          <w:sz w:val="24"/>
        </w:rPr>
        <w:t>1067 [</w:t>
      </w:r>
      <w:proofErr w:type="spellStart"/>
      <w:r>
        <w:rPr>
          <w:rFonts w:ascii="Times New Roman" w:hAnsi="Times New Roman" w:cs="Times New Roman"/>
          <w:sz w:val="24"/>
        </w:rPr>
        <w:t>MJ·mm</w:t>
      </w:r>
      <w:proofErr w:type="spellEnd"/>
      <w:r>
        <w:rPr>
          <w:rFonts w:ascii="Times New Roman" w:hAnsi="Times New Roman" w:cs="Times New Roman"/>
          <w:sz w:val="24"/>
        </w:rPr>
        <w:t>/(hm</w:t>
      </w:r>
      <w:r>
        <w:rPr>
          <w:rFonts w:ascii="Times New Roman" w:hAnsi="Times New Roman" w:cs="Times New Roman"/>
          <w:sz w:val="24"/>
          <w:vertAlign w:val="superscript"/>
        </w:rPr>
        <w:t>2</w:t>
      </w:r>
      <w:r>
        <w:rPr>
          <w:rFonts w:ascii="Times New Roman" w:hAnsi="Times New Roman" w:cs="Times New Roman"/>
          <w:sz w:val="24"/>
        </w:rPr>
        <w:t>·h·a)]</w:t>
      </w:r>
      <w:r>
        <w:rPr>
          <w:rFonts w:ascii="Times New Roman" w:hAnsi="Times New Roman" w:cs="Times New Roman"/>
          <w:sz w:val="24"/>
        </w:rPr>
        <w:t>。</w:t>
      </w:r>
    </w:p>
    <w:p w14:paraId="71B63AA0"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4" w:name="_Toc103005909"/>
      <w:r>
        <w:rPr>
          <w:rFonts w:ascii="Times New Roman" w:eastAsia="黑体" w:hAnsi="Times New Roman" w:cs="Times New Roman"/>
          <w:sz w:val="28"/>
          <w:szCs w:val="28"/>
        </w:rPr>
        <w:t xml:space="preserve">4.3.2 </w:t>
      </w:r>
      <w:r>
        <w:rPr>
          <w:rFonts w:ascii="Times New Roman" w:eastAsia="黑体" w:hAnsi="Times New Roman" w:cs="Times New Roman" w:hint="eastAsia"/>
          <w:sz w:val="28"/>
          <w:szCs w:val="28"/>
        </w:rPr>
        <w:t>土壤可蚀性因子</w:t>
      </w:r>
      <w:r>
        <w:rPr>
          <w:rFonts w:ascii="Times New Roman" w:eastAsia="黑体" w:hAnsi="Times New Roman" w:cs="Times New Roman"/>
          <w:i/>
          <w:sz w:val="28"/>
          <w:szCs w:val="28"/>
        </w:rPr>
        <w:t>K</w:t>
      </w:r>
      <w:bookmarkEnd w:id="54"/>
      <w:r>
        <w:rPr>
          <w:rFonts w:ascii="Times New Roman" w:eastAsia="黑体" w:hAnsi="Times New Roman" w:cs="Times New Roman"/>
          <w:sz w:val="28"/>
          <w:szCs w:val="28"/>
        </w:rPr>
        <w:t xml:space="preserve"> </w:t>
      </w:r>
    </w:p>
    <w:p w14:paraId="76F3F6BF"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土壤可蚀性因子衡量了土壤对于侵蚀的固有易感性，项目采用</w:t>
      </w:r>
      <w:r>
        <w:rPr>
          <w:rFonts w:ascii="Times New Roman" w:hAnsi="Times New Roman" w:cs="Times New Roman"/>
          <w:sz w:val="24"/>
        </w:rPr>
        <w:t>Williams</w:t>
      </w:r>
      <w:r>
        <w:rPr>
          <w:rFonts w:ascii="Times New Roman" w:hAnsi="Times New Roman" w:cs="Times New Roman"/>
          <w:sz w:val="24"/>
        </w:rPr>
        <w:fldChar w:fldCharType="begin"/>
      </w:r>
      <w:r>
        <w:rPr>
          <w:rFonts w:ascii="Times New Roman" w:hAnsi="Times New Roman" w:cs="Times New Roman"/>
          <w:sz w:val="24"/>
        </w:rPr>
        <w:instrText xml:space="preserve"> REF _Ref101118650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[24]</w:t>
      </w:r>
      <w:r>
        <w:rPr>
          <w:rFonts w:ascii="Times New Roman" w:hAnsi="Times New Roman" w:cs="Times New Roman"/>
          <w:sz w:val="24"/>
        </w:rPr>
        <w:fldChar w:fldCharType="end"/>
      </w:r>
      <w:r>
        <w:rPr>
          <w:rFonts w:ascii="Times New Roman" w:hAnsi="Times New Roman" w:cs="Times New Roman" w:hint="eastAsia"/>
          <w:sz w:val="24"/>
        </w:rPr>
        <w:t>提出的侵蚀与生产力评价模型</w:t>
      </w:r>
      <w:r>
        <w:rPr>
          <w:rFonts w:ascii="Times New Roman" w:hAnsi="Times New Roman" w:cs="Times New Roman"/>
          <w:sz w:val="24"/>
        </w:rPr>
        <w:t>EPIC</w:t>
      </w:r>
      <w:r>
        <w:rPr>
          <w:rFonts w:ascii="Times New Roman" w:hAnsi="Times New Roman" w:cs="Times New Roman" w:hint="eastAsia"/>
          <w:sz w:val="24"/>
        </w:rPr>
        <w:t>方程估算</w:t>
      </w:r>
      <w:r>
        <w:rPr>
          <w:rFonts w:ascii="Times New Roman" w:hAnsi="Times New Roman" w:cs="Times New Roman"/>
          <w:sz w:val="24"/>
        </w:rPr>
        <w:t>K</w:t>
      </w:r>
      <w:r>
        <w:rPr>
          <w:rFonts w:ascii="Times New Roman" w:hAnsi="Times New Roman" w:cs="Times New Roman" w:hint="eastAsia"/>
          <w:sz w:val="24"/>
        </w:rPr>
        <w:t>因子。公式如下：</w:t>
      </w:r>
    </w:p>
    <w:p w14:paraId="084DE983" w14:textId="77777777" w:rsidR="00915E8A" w:rsidRDefault="00000000">
      <w:pPr>
        <w:pStyle w:val="af"/>
      </w:pPr>
      <w:r>
        <w:rPr>
          <w:rFonts w:eastAsiaTheme="minorEastAsia"/>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r>
              <m:rPr>
                <m:sty m:val="p"/>
              </m:rPr>
              <w:rPr>
                <w:rFonts w:ascii="Cambria Math" w:hAnsi="Cambria Math"/>
              </w:rPr>
              <m:t>-</m:t>
            </m:r>
            <m:r>
              <w:rPr>
                <w:rFonts w:ascii="Cambria Math" w:hAnsi="Cambria Math"/>
              </w:rPr>
              <m:t>sand</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cl</m:t>
            </m:r>
            <m:r>
              <m:rPr>
                <m:sty m:val="p"/>
              </m:rPr>
              <w:rPr>
                <w:rFonts w:ascii="Cambria Math" w:hAnsi="Cambria Math"/>
              </w:rPr>
              <m:t>-</m:t>
            </m:r>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orc</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h</m:t>
            </m:r>
            <m:r>
              <m:rPr>
                <m:sty m:val="p"/>
              </m:rPr>
              <w:rPr>
                <w:rFonts w:ascii="Cambria Math" w:hAnsi="Cambria Math"/>
              </w:rPr>
              <m:t>-</m:t>
            </m:r>
            <m:r>
              <w:rPr>
                <w:rFonts w:ascii="Cambria Math" w:hAnsi="Cambria Math"/>
              </w:rPr>
              <m:t>sand</m:t>
            </m:r>
          </m:sub>
        </m:sSub>
      </m:oMath>
      <w:r>
        <w:rPr>
          <w:rFonts w:eastAsiaTheme="minorEastAsia"/>
        </w:rPr>
        <w:tab/>
      </w:r>
      <w:r>
        <w:t>（</w:t>
      </w:r>
      <w:r>
        <w:rPr>
          <w:rFonts w:hint="eastAsia"/>
        </w:rPr>
        <w:t>4</w:t>
      </w:r>
      <w:r>
        <w:t>-6</w:t>
      </w:r>
      <w:r>
        <w:t>）</w:t>
      </w:r>
    </w:p>
    <w:p w14:paraId="46CAE017"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rPr>
        <w:t>式中，</w:t>
      </w:r>
      <w:r>
        <w:rPr>
          <w:rFonts w:ascii="Times New Roman" w:hAnsi="Times New Roman" w:cs="Times New Roman"/>
          <w:sz w:val="24"/>
        </w:rPr>
        <w:t>K</w:t>
      </w:r>
      <w:r>
        <w:rPr>
          <w:rFonts w:ascii="Times New Roman" w:hAnsi="Times New Roman" w:cs="Times New Roman" w:hint="eastAsia"/>
          <w:sz w:val="24"/>
        </w:rPr>
        <w:t>为</w:t>
      </w:r>
      <w:proofErr w:type="gramStart"/>
      <w:r>
        <w:rPr>
          <w:rFonts w:ascii="Times New Roman" w:hAnsi="Times New Roman" w:cs="Times New Roman" w:hint="eastAsia"/>
          <w:sz w:val="24"/>
        </w:rPr>
        <w:t>土壤侵蚀可蚀性因子</w:t>
      </w:r>
      <w:proofErr w:type="gramEnd"/>
      <w:r>
        <w:rPr>
          <w:rFonts w:ascii="Times New Roman" w:hAnsi="Times New Roman" w:cs="Times New Roman" w:hint="eastAsia"/>
          <w:sz w:val="24"/>
        </w:rPr>
        <w:t>，须通过乘以常量</w:t>
      </w:r>
      <w:r>
        <w:rPr>
          <w:rFonts w:ascii="Times New Roman" w:hAnsi="Times New Roman" w:cs="Times New Roman"/>
          <w:sz w:val="24"/>
        </w:rPr>
        <w:t>0.1317</w:t>
      </w:r>
      <w:r>
        <w:rPr>
          <w:rFonts w:ascii="Times New Roman" w:hAnsi="Times New Roman" w:cs="Times New Roman" w:hint="eastAsia"/>
          <w:sz w:val="24"/>
        </w:rPr>
        <w:t>转为标准单位；</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c-sand</m:t>
            </m:r>
          </m:sub>
        </m:sSub>
      </m:oMath>
      <w:r>
        <w:rPr>
          <w:rFonts w:ascii="Times New Roman" w:hAnsi="Times New Roman" w:cs="Times New Roman" w:hint="eastAsia"/>
          <w:sz w:val="24"/>
          <w:szCs w:val="24"/>
        </w:rPr>
        <w:t>是降低高粗砂含量土壤钾素指标的因子，</w:t>
      </w:r>
      <w:proofErr w:type="gramStart"/>
      <w:r>
        <w:rPr>
          <w:rFonts w:ascii="Times New Roman" w:hAnsi="Times New Roman" w:cs="Times New Roman" w:hint="eastAsia"/>
          <w:sz w:val="24"/>
          <w:szCs w:val="24"/>
        </w:rPr>
        <w:t>而低砂含量</w:t>
      </w:r>
      <w:proofErr w:type="gramEnd"/>
      <w:r>
        <w:rPr>
          <w:rFonts w:ascii="Times New Roman" w:hAnsi="Times New Roman" w:cs="Times New Roman" w:hint="eastAsia"/>
          <w:sz w:val="24"/>
          <w:szCs w:val="24"/>
        </w:rPr>
        <w:t>土壤钾素指标较高；</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cl-si</m:t>
            </m:r>
          </m:sub>
        </m:sSub>
      </m:oMath>
      <w:r>
        <w:rPr>
          <w:rFonts w:ascii="Times New Roman" w:hAnsi="Times New Roman" w:cs="Times New Roman" w:hint="eastAsia"/>
          <w:sz w:val="24"/>
          <w:szCs w:val="24"/>
        </w:rPr>
        <w:t>给出了高粘土粉砂比的土壤的低侵蚀因子；</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orc</m:t>
            </m:r>
          </m:sub>
        </m:sSub>
      </m:oMath>
      <w:r>
        <w:rPr>
          <w:rFonts w:ascii="Times New Roman" w:hAnsi="Times New Roman" w:cs="Times New Roman" w:hint="eastAsia"/>
          <w:sz w:val="24"/>
          <w:szCs w:val="24"/>
        </w:rPr>
        <w:t>降低了有机碳含量高的土壤的</w:t>
      </w:r>
      <w:r>
        <w:rPr>
          <w:rFonts w:ascii="Times New Roman" w:hAnsi="Times New Roman" w:cs="Times New Roman"/>
          <w:sz w:val="24"/>
          <w:szCs w:val="24"/>
        </w:rPr>
        <w:t>K</w:t>
      </w:r>
      <w:r>
        <w:rPr>
          <w:rFonts w:ascii="Times New Roman" w:hAnsi="Times New Roman" w:cs="Times New Roman" w:hint="eastAsia"/>
          <w:sz w:val="24"/>
          <w:szCs w:val="24"/>
        </w:rPr>
        <w:t>值；而</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h-sand</m:t>
            </m:r>
          </m:sub>
        </m:sSub>
      </m:oMath>
      <w:r>
        <w:rPr>
          <w:rFonts w:ascii="Times New Roman" w:hAnsi="Times New Roman" w:cs="Times New Roman" w:hint="eastAsia"/>
          <w:sz w:val="24"/>
          <w:szCs w:val="24"/>
        </w:rPr>
        <w:t>降低了砂含量极高的土壤的</w:t>
      </w:r>
      <w:r>
        <w:rPr>
          <w:rFonts w:ascii="Times New Roman" w:hAnsi="Times New Roman" w:cs="Times New Roman"/>
          <w:sz w:val="24"/>
          <w:szCs w:val="24"/>
        </w:rPr>
        <w:t>K</w:t>
      </w:r>
      <w:r>
        <w:rPr>
          <w:rFonts w:ascii="Times New Roman" w:hAnsi="Times New Roman" w:cs="Times New Roman" w:hint="eastAsia"/>
          <w:sz w:val="24"/>
          <w:szCs w:val="24"/>
        </w:rPr>
        <w:t>值。上述参数的计算公式如下：</w:t>
      </w:r>
    </w:p>
    <w:p w14:paraId="156EB567" w14:textId="77777777" w:rsidR="00915E8A" w:rsidRDefault="00000000">
      <w:pPr>
        <w:pStyle w:val="af"/>
      </w:pPr>
      <w:r>
        <w:rPr>
          <w:rFonts w:eastAsiaTheme="minorEastAsia"/>
        </w:rPr>
        <w:tab/>
      </w:r>
      <m:oMath>
        <m:sSub>
          <m:sSubPr>
            <m:ctrlPr>
              <w:rPr>
                <w:rFonts w:ascii="Cambria Math" w:hAnsi="Cambria Math"/>
              </w:rPr>
            </m:ctrlPr>
          </m:sSubPr>
          <m:e>
            <m:r>
              <w:rPr>
                <w:rFonts w:ascii="Cambria Math" w:hAnsi="Cambria Math"/>
              </w:rPr>
              <m:t>θ</m:t>
            </m:r>
          </m:e>
          <m:sub>
            <m:r>
              <w:rPr>
                <w:rFonts w:ascii="Cambria Math" w:hAnsi="Cambria Math"/>
              </w:rPr>
              <m:t>c</m:t>
            </m:r>
            <m:r>
              <m:rPr>
                <m:sty m:val="p"/>
              </m:rPr>
              <w:rPr>
                <w:rFonts w:ascii="Cambria Math" w:hAnsi="Cambria Math"/>
              </w:rPr>
              <m:t>-</m:t>
            </m:r>
            <m:r>
              <w:rPr>
                <w:rFonts w:ascii="Cambria Math" w:hAnsi="Cambria Math"/>
              </w:rPr>
              <m:t>sand</m:t>
            </m:r>
          </m:sub>
        </m:sSub>
        <m:r>
          <m:rPr>
            <m:sty m:val="p"/>
          </m:rPr>
          <w:rPr>
            <w:rFonts w:ascii="Cambria Math" w:hAnsi="Cambria Math"/>
          </w:rPr>
          <m:t>=</m:t>
        </m:r>
        <m:d>
          <m:dPr>
            <m:ctrlPr>
              <w:rPr>
                <w:rFonts w:ascii="Cambria Math" w:hAnsi="Cambria Math"/>
              </w:rPr>
            </m:ctrlPr>
          </m:dPr>
          <m:e>
            <m:r>
              <m:rPr>
                <m:sty m:val="p"/>
              </m:rPr>
              <w:rPr>
                <w:rFonts w:ascii="Cambria Math" w:hAnsi="Cambria Math"/>
              </w:rPr>
              <m:t>0.2+0.3.</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r>
                      <m:rPr>
                        <m:sty m:val="p"/>
                      </m:rPr>
                      <w:rPr>
                        <w:rFonts w:ascii="Cambria Math" w:hAnsi="Cambria Math"/>
                      </w:rPr>
                      <m:t>-0.256.</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silt</m:t>
                                </m:r>
                              </m:sub>
                            </m:sSub>
                          </m:num>
                          <m:den>
                            <m:r>
                              <m:rPr>
                                <m:sty m:val="p"/>
                              </m:rPr>
                              <w:rPr>
                                <w:rFonts w:ascii="Cambria Math" w:hAnsi="Cambria Math"/>
                              </w:rPr>
                              <m:t>100</m:t>
                            </m:r>
                          </m:den>
                        </m:f>
                      </m:e>
                    </m:d>
                  </m:e>
                </m:d>
              </m:e>
            </m:func>
          </m:e>
        </m:d>
      </m:oMath>
      <w:r>
        <w:rPr>
          <w:rFonts w:eastAsiaTheme="minorEastAsia"/>
        </w:rPr>
        <w:tab/>
      </w:r>
      <w:r>
        <w:t>（</w:t>
      </w:r>
      <w:r>
        <w:rPr>
          <w:rFonts w:hint="eastAsia"/>
        </w:rPr>
        <w:t>4</w:t>
      </w:r>
      <w:r>
        <w:t>-7</w:t>
      </w:r>
      <w:r>
        <w:t>）</w:t>
      </w:r>
    </w:p>
    <w:p w14:paraId="322C9493" w14:textId="77777777" w:rsidR="00915E8A" w:rsidRDefault="00000000">
      <w:pPr>
        <w:pStyle w:val="af"/>
      </w:pPr>
      <w:r>
        <w:lastRenderedPageBreak/>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cl</m:t>
            </m:r>
            <m:r>
              <m:rPr>
                <m:sty m:val="p"/>
              </m:rPr>
              <w:rPr>
                <w:rFonts w:ascii="Cambria Math" w:hAnsi="Cambria Math"/>
                <w:sz w:val="28"/>
              </w:rPr>
              <m:t>-</m:t>
            </m:r>
            <m:r>
              <w:rPr>
                <w:rFonts w:ascii="Cambria Math" w:hAnsi="Cambria Math"/>
                <w:sz w:val="28"/>
              </w:rPr>
              <m:t>si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silt</m:t>
                    </m:r>
                  </m:sub>
                </m:sSub>
              </m:num>
              <m:den>
                <m:sSub>
                  <m:sSubPr>
                    <m:ctrlPr>
                      <w:rPr>
                        <w:rFonts w:ascii="Cambria Math" w:hAnsi="Cambria Math"/>
                        <w:sz w:val="28"/>
                      </w:rPr>
                    </m:ctrlPr>
                  </m:sSubPr>
                  <m:e>
                    <m:r>
                      <w:rPr>
                        <w:rFonts w:ascii="Cambria Math" w:hAnsi="Cambria Math"/>
                        <w:sz w:val="28"/>
                      </w:rPr>
                      <m:t>m</m:t>
                    </m:r>
                  </m:e>
                  <m:sub>
                    <m:r>
                      <w:rPr>
                        <w:rFonts w:ascii="Cambria Math" w:hAnsi="Cambria Math"/>
                        <w:sz w:val="28"/>
                      </w:rPr>
                      <m:t>c</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w:rPr>
                        <w:rFonts w:ascii="Cambria Math" w:hAnsi="Cambria Math"/>
                        <w:sz w:val="28"/>
                      </w:rPr>
                      <m:t>silt</m:t>
                    </m:r>
                  </m:sub>
                </m:sSub>
              </m:den>
            </m:f>
            <m:r>
              <m:rPr>
                <m:sty m:val="p"/>
              </m:rPr>
              <w:rPr>
                <w:rFonts w:ascii="Cambria Math" w:hAnsi="Cambria Math"/>
                <w:sz w:val="28"/>
              </w:rPr>
              <m:t>)</m:t>
            </m:r>
          </m:e>
          <m:sup>
            <m:r>
              <m:rPr>
                <m:sty m:val="p"/>
              </m:rPr>
              <w:rPr>
                <w:rFonts w:ascii="Cambria Math" w:hAnsi="Cambria Math"/>
                <w:sz w:val="28"/>
              </w:rPr>
              <m:t>0.3</m:t>
            </m:r>
          </m:sup>
        </m:sSup>
      </m:oMath>
      <w:r>
        <w:tab/>
      </w:r>
      <w:r>
        <w:t>（</w:t>
      </w:r>
      <w:r>
        <w:rPr>
          <w:rFonts w:hint="eastAsia"/>
        </w:rPr>
        <w:t>4</w:t>
      </w:r>
      <w:r>
        <w:t>-8</w:t>
      </w:r>
      <w:r>
        <w:t>）</w:t>
      </w:r>
    </w:p>
    <w:p w14:paraId="6AEE88EB" w14:textId="77777777" w:rsidR="00915E8A" w:rsidRDefault="00000000">
      <w:pPr>
        <w:pStyle w:val="af"/>
      </w:pPr>
      <w:r>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orc</m:t>
            </m:r>
          </m:sub>
        </m:sSub>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0.0256.</m:t>
                </m:r>
                <m:r>
                  <w:rPr>
                    <w:rFonts w:ascii="Cambria Math" w:hAnsi="Cambria Math"/>
                    <w:sz w:val="28"/>
                  </w:rPr>
                  <m:t>orgC</m:t>
                </m:r>
              </m:num>
              <m:den>
                <m:r>
                  <w:rPr>
                    <w:rFonts w:ascii="Cambria Math" w:hAnsi="Cambria Math"/>
                    <w:sz w:val="28"/>
                  </w:rPr>
                  <m:t>orgC</m:t>
                </m:r>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exp</m:t>
                    </m:r>
                  </m:fName>
                  <m:e>
                    <m:d>
                      <m:dPr>
                        <m:begChr m:val="["/>
                        <m:endChr m:val="]"/>
                        <m:ctrlPr>
                          <w:rPr>
                            <w:rFonts w:ascii="Cambria Math" w:hAnsi="Cambria Math"/>
                            <w:sz w:val="28"/>
                          </w:rPr>
                        </m:ctrlPr>
                      </m:dPr>
                      <m:e>
                        <m:r>
                          <m:rPr>
                            <m:sty m:val="p"/>
                          </m:rPr>
                          <w:rPr>
                            <w:rFonts w:ascii="Cambria Math" w:hAnsi="Cambria Math"/>
                            <w:sz w:val="28"/>
                          </w:rPr>
                          <m:t>3.72-2.95.</m:t>
                        </m:r>
                        <m:r>
                          <w:rPr>
                            <w:rFonts w:ascii="Cambria Math" w:hAnsi="Cambria Math"/>
                            <w:sz w:val="28"/>
                          </w:rPr>
                          <m:t>orgC</m:t>
                        </m:r>
                      </m:e>
                    </m:d>
                  </m:e>
                </m:func>
              </m:den>
            </m:f>
          </m:e>
        </m:d>
      </m:oMath>
      <w:r>
        <w:tab/>
      </w:r>
      <w:r>
        <w:t>（</w:t>
      </w:r>
      <w:r>
        <w:rPr>
          <w:rFonts w:hint="eastAsia"/>
        </w:rPr>
        <w:t>4</w:t>
      </w:r>
      <w:r>
        <w:t>-9</w:t>
      </w:r>
      <w:r>
        <w:t>）</w:t>
      </w:r>
    </w:p>
    <w:p w14:paraId="1C374E4C" w14:textId="77777777" w:rsidR="00915E8A" w:rsidRDefault="00000000">
      <w:pPr>
        <w:pStyle w:val="af"/>
      </w:pPr>
      <w:r>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h</m:t>
            </m:r>
            <m:r>
              <m:rPr>
                <m:sty m:val="p"/>
              </m:rPr>
              <w:rPr>
                <w:rFonts w:ascii="Cambria Math" w:hAnsi="Cambria Math"/>
                <w:sz w:val="28"/>
              </w:rPr>
              <m:t>-</m:t>
            </m:r>
            <m:r>
              <w:rPr>
                <w:rFonts w:ascii="Cambria Math" w:hAnsi="Cambria Math"/>
                <w:sz w:val="28"/>
              </w:rPr>
              <m:t>sand</m:t>
            </m:r>
          </m:sub>
        </m:sSub>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0.7.</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num>
              <m:den>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r>
                  <m:rPr>
                    <m:sty m:val="p"/>
                  </m:rPr>
                  <w:rPr>
                    <w:rFonts w:ascii="Cambria Math" w:hAnsi="Cambria Math"/>
                    <w:sz w:val="28"/>
                  </w:rPr>
                  <m:t>+</m:t>
                </m:r>
                <m:func>
                  <m:funcPr>
                    <m:ctrlPr>
                      <w:rPr>
                        <w:rFonts w:ascii="Cambria Math" w:hAnsi="Cambria Math"/>
                        <w:sz w:val="28"/>
                      </w:rPr>
                    </m:ctrlPr>
                  </m:funcPr>
                  <m:fName>
                    <m:r>
                      <w:rPr>
                        <w:rFonts w:ascii="Cambria Math" w:hAnsi="Cambria Math"/>
                        <w:sz w:val="28"/>
                      </w:rPr>
                      <m:t>exp</m:t>
                    </m:r>
                  </m:fName>
                  <m:e>
                    <m:d>
                      <m:dPr>
                        <m:begChr m:val="["/>
                        <m:endChr m:val="]"/>
                        <m:ctrlPr>
                          <w:rPr>
                            <w:rFonts w:ascii="Cambria Math" w:hAnsi="Cambria Math"/>
                            <w:sz w:val="28"/>
                          </w:rPr>
                        </m:ctrlPr>
                      </m:dPr>
                      <m:e>
                        <m:r>
                          <m:rPr>
                            <m:sty m:val="p"/>
                          </m:rPr>
                          <w:rPr>
                            <w:rFonts w:ascii="Cambria Math" w:hAnsi="Cambria Math"/>
                            <w:sz w:val="28"/>
                          </w:rPr>
                          <m:t>22.9.</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r>
                          <m:rPr>
                            <m:sty m:val="p"/>
                          </m:rPr>
                          <w:rPr>
                            <w:rFonts w:ascii="Cambria Math" w:hAnsi="Cambria Math"/>
                            <w:sz w:val="28"/>
                          </w:rPr>
                          <m:t>-5.51</m:t>
                        </m:r>
                      </m:e>
                    </m:d>
                  </m:e>
                </m:func>
              </m:den>
            </m:f>
          </m:e>
        </m:d>
      </m:oMath>
      <w:r>
        <w:tab/>
      </w:r>
      <w:r>
        <w:t>（</w:t>
      </w:r>
      <w:r>
        <w:rPr>
          <w:rFonts w:hint="eastAsia"/>
        </w:rPr>
        <w:t>4</w:t>
      </w:r>
      <w:r>
        <w:t>-10</w:t>
      </w:r>
      <w:r>
        <w:t>）</w:t>
      </w:r>
    </w:p>
    <w:p w14:paraId="384670F7" w14:textId="77777777" w:rsidR="00915E8A" w:rsidRDefault="00915E8A">
      <w:pPr>
        <w:ind w:firstLineChars="200" w:firstLine="480"/>
        <w:rPr>
          <w:rFonts w:ascii="Times New Roman" w:hAnsi="Times New Roman" w:cs="Times New Roman"/>
          <w:sz w:val="24"/>
        </w:rPr>
      </w:pPr>
    </w:p>
    <w:p w14:paraId="01688D33"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rPr>
        <w:t>四式中，</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silt</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m:t>
            </m:r>
          </m:sub>
        </m:sSub>
      </m:oMath>
      <w:r>
        <w:rPr>
          <w:rFonts w:ascii="Times New Roman" w:hAnsi="Times New Roman" w:cs="Times New Roman" w:hint="eastAsia"/>
          <w:sz w:val="24"/>
          <w:szCs w:val="24"/>
        </w:rPr>
        <w:t>分别表示砂、粉粒和黏土的含量百分比；</w:t>
      </w:r>
      <m:oMath>
        <m:r>
          <w:rPr>
            <w:rFonts w:ascii="Cambria Math" w:hAnsi="Cambria Math" w:cs="Times New Roman"/>
            <w:sz w:val="24"/>
            <w:szCs w:val="24"/>
          </w:rPr>
          <m:t>orgC</m:t>
        </m:r>
      </m:oMath>
      <w:r>
        <w:rPr>
          <w:rFonts w:ascii="Times New Roman" w:hAnsi="Times New Roman" w:cs="Times New Roman" w:hint="eastAsia"/>
          <w:sz w:val="24"/>
          <w:szCs w:val="24"/>
        </w:rPr>
        <w:t>表示在该层中有机碳的含量百分比。</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silt</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m:t>
            </m:r>
          </m:sub>
        </m:sSub>
      </m:oMath>
      <w:r>
        <w:rPr>
          <w:rFonts w:ascii="Times New Roman" w:hAnsi="Times New Roman" w:cs="Times New Roman" w:hint="eastAsia"/>
          <w:sz w:val="24"/>
          <w:szCs w:val="24"/>
        </w:rPr>
        <w:t>数据是从中科院资源环境数据中心的土壤质地图中获取的，数据由中国</w:t>
      </w:r>
      <w:r>
        <w:rPr>
          <w:rFonts w:ascii="Times New Roman" w:hAnsi="Times New Roman" w:cs="Times New Roman"/>
          <w:sz w:val="24"/>
          <w:szCs w:val="24"/>
        </w:rPr>
        <w:t>1:100</w:t>
      </w:r>
      <w:r>
        <w:rPr>
          <w:rFonts w:ascii="Times New Roman" w:hAnsi="Times New Roman" w:cs="Times New Roman" w:hint="eastAsia"/>
          <w:sz w:val="24"/>
          <w:szCs w:val="24"/>
        </w:rPr>
        <w:t>万土壤类型图和第二次土壤普查获取的土壤坡面编制；而</w:t>
      </w:r>
      <m:oMath>
        <m:r>
          <w:rPr>
            <w:rFonts w:ascii="Cambria Math" w:hAnsi="Cambria Math" w:cs="Times New Roman"/>
            <w:sz w:val="24"/>
            <w:szCs w:val="24"/>
          </w:rPr>
          <m:t>orgC</m:t>
        </m:r>
      </m:oMath>
      <w:r>
        <w:rPr>
          <w:rFonts w:ascii="Times New Roman" w:hAnsi="Times New Roman" w:cs="Times New Roman" w:hint="eastAsia"/>
          <w:sz w:val="24"/>
          <w:szCs w:val="24"/>
        </w:rPr>
        <w:t>数据来自《中国土种志》土壤属性样点分布图，其中包含有机质含量的字段。将三种土质的国内分布状况制图</w:t>
      </w:r>
      <w:r>
        <w:rPr>
          <w:rFonts w:ascii="Times New Roman" w:hAnsi="Times New Roman" w:cs="Times New Roman"/>
          <w:sz w:val="24"/>
          <w:szCs w:val="24"/>
        </w:rPr>
        <w:t>4-2</w:t>
      </w:r>
      <w:r>
        <w:rPr>
          <w:rFonts w:ascii="Times New Roman" w:hAnsi="Times New Roman" w:cs="Times New Roman" w:hint="eastAsia"/>
          <w:sz w:val="24"/>
          <w:szCs w:val="24"/>
        </w:rPr>
        <w:t>，点面叠置识别可分别得到</w:t>
      </w:r>
      <w:proofErr w:type="gramStart"/>
      <w:r>
        <w:rPr>
          <w:rFonts w:ascii="Times New Roman" w:hAnsi="Times New Roman" w:cs="Times New Roman" w:hint="eastAsia"/>
          <w:sz w:val="24"/>
          <w:szCs w:val="24"/>
        </w:rPr>
        <w:t>窑家湾样</w:t>
      </w:r>
      <w:proofErr w:type="gramEnd"/>
      <w:r>
        <w:rPr>
          <w:rFonts w:ascii="Times New Roman" w:hAnsi="Times New Roman" w:cs="Times New Roman" w:hint="eastAsia"/>
          <w:sz w:val="24"/>
          <w:szCs w:val="24"/>
        </w:rPr>
        <w:t>区的砂、粉粒和黏土的含量百分比。</w:t>
      </w:r>
    </w:p>
    <w:p w14:paraId="081856FD"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111B5D" wp14:editId="575388BD">
            <wp:extent cx="4904740" cy="3543300"/>
            <wp:effectExtent l="0" t="0" r="0" b="0"/>
            <wp:docPr id="32" name="图片 32" descr="s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a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19390" cy="3553519"/>
                    </a:xfrm>
                    <a:prstGeom prst="rect">
                      <a:avLst/>
                    </a:prstGeom>
                    <a:noFill/>
                    <a:ln>
                      <a:noFill/>
                    </a:ln>
                  </pic:spPr>
                </pic:pic>
              </a:graphicData>
            </a:graphic>
          </wp:inline>
        </w:drawing>
      </w:r>
    </w:p>
    <w:p w14:paraId="28CDD41F"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(a)</w:t>
      </w:r>
      <w:r>
        <w:rPr>
          <w:rFonts w:ascii="Times New Roman" w:eastAsia="黑体" w:hAnsi="Times New Roman" w:cs="Times New Roman" w:hint="eastAsia"/>
          <w:szCs w:val="21"/>
        </w:rPr>
        <w:t>砂土含量分布情况，</w:t>
      </w:r>
      <w:proofErr w:type="gramStart"/>
      <w:r>
        <w:rPr>
          <w:rFonts w:ascii="Times New Roman" w:eastAsia="黑体" w:hAnsi="Times New Roman" w:cs="Times New Roman" w:hint="eastAsia"/>
          <w:szCs w:val="21"/>
        </w:rPr>
        <w:t>窑家湾区域</w:t>
      </w:r>
      <w:proofErr w:type="gramEnd"/>
      <w:r>
        <w:rPr>
          <w:rFonts w:ascii="Times New Roman" w:eastAsia="黑体" w:hAnsi="Times New Roman" w:cs="Times New Roman" w:hint="eastAsia"/>
          <w:szCs w:val="21"/>
        </w:rPr>
        <w:t>取值为</w:t>
      </w:r>
      <w:r>
        <w:rPr>
          <w:rFonts w:ascii="Times New Roman" w:eastAsia="黑体" w:hAnsi="Times New Roman" w:cs="Times New Roman" w:hint="eastAsia"/>
          <w:szCs w:val="21"/>
        </w:rPr>
        <w:t>1</w:t>
      </w:r>
      <w:r>
        <w:rPr>
          <w:rFonts w:ascii="Times New Roman" w:eastAsia="黑体" w:hAnsi="Times New Roman" w:cs="Times New Roman"/>
          <w:szCs w:val="21"/>
        </w:rPr>
        <w:t>4%</w:t>
      </w:r>
    </w:p>
    <w:p w14:paraId="7B4F632E"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B19F37" wp14:editId="4B35D1AE">
            <wp:extent cx="4735830" cy="3429000"/>
            <wp:effectExtent l="0" t="0" r="7620" b="0"/>
            <wp:docPr id="31" name="图片 31" descr="s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i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44120" cy="3434944"/>
                    </a:xfrm>
                    <a:prstGeom prst="rect">
                      <a:avLst/>
                    </a:prstGeom>
                    <a:noFill/>
                    <a:ln>
                      <a:noFill/>
                    </a:ln>
                  </pic:spPr>
                </pic:pic>
              </a:graphicData>
            </a:graphic>
          </wp:inline>
        </w:drawing>
      </w:r>
    </w:p>
    <w:p w14:paraId="2F9CC536"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(b)</w:t>
      </w:r>
      <w:r>
        <w:rPr>
          <w:rFonts w:ascii="Times New Roman" w:eastAsia="黑体" w:hAnsi="Times New Roman" w:cs="Times New Roman" w:hint="eastAsia"/>
          <w:szCs w:val="21"/>
        </w:rPr>
        <w:t>粉砂土含量分布情况，</w:t>
      </w:r>
      <w:proofErr w:type="gramStart"/>
      <w:r>
        <w:rPr>
          <w:rFonts w:ascii="Times New Roman" w:eastAsia="黑体" w:hAnsi="Times New Roman" w:cs="Times New Roman" w:hint="eastAsia"/>
          <w:szCs w:val="21"/>
        </w:rPr>
        <w:t>窑家湾区域</w:t>
      </w:r>
      <w:proofErr w:type="gramEnd"/>
      <w:r>
        <w:rPr>
          <w:rFonts w:ascii="Times New Roman" w:eastAsia="黑体" w:hAnsi="Times New Roman" w:cs="Times New Roman" w:hint="eastAsia"/>
          <w:szCs w:val="21"/>
        </w:rPr>
        <w:t>取值为</w:t>
      </w:r>
      <w:r>
        <w:rPr>
          <w:rFonts w:ascii="Times New Roman" w:eastAsia="黑体" w:hAnsi="Times New Roman" w:cs="Times New Roman"/>
          <w:szCs w:val="21"/>
        </w:rPr>
        <w:t>32%</w:t>
      </w:r>
    </w:p>
    <w:p w14:paraId="2C4678DE"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9CBBD" wp14:editId="74C9EF18">
            <wp:extent cx="4895850" cy="3581400"/>
            <wp:effectExtent l="0" t="0" r="0" b="0"/>
            <wp:docPr id="30" name="图片 30" descr="c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la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99513" cy="3584073"/>
                    </a:xfrm>
                    <a:prstGeom prst="rect">
                      <a:avLst/>
                    </a:prstGeom>
                    <a:noFill/>
                    <a:ln>
                      <a:noFill/>
                    </a:ln>
                  </pic:spPr>
                </pic:pic>
              </a:graphicData>
            </a:graphic>
          </wp:inline>
        </w:drawing>
      </w:r>
    </w:p>
    <w:p w14:paraId="2697A4BB"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(c)</w:t>
      </w:r>
      <w:r>
        <w:rPr>
          <w:rFonts w:ascii="Times New Roman" w:eastAsia="黑体" w:hAnsi="Times New Roman" w:cs="Times New Roman" w:hint="eastAsia"/>
          <w:szCs w:val="21"/>
        </w:rPr>
        <w:t>黏土含量分布情况，</w:t>
      </w:r>
      <w:proofErr w:type="gramStart"/>
      <w:r>
        <w:rPr>
          <w:rFonts w:ascii="Times New Roman" w:eastAsia="黑体" w:hAnsi="Times New Roman" w:cs="Times New Roman" w:hint="eastAsia"/>
          <w:szCs w:val="21"/>
        </w:rPr>
        <w:t>窑家湾区域</w:t>
      </w:r>
      <w:proofErr w:type="gramEnd"/>
      <w:r>
        <w:rPr>
          <w:rFonts w:ascii="Times New Roman" w:eastAsia="黑体" w:hAnsi="Times New Roman" w:cs="Times New Roman" w:hint="eastAsia"/>
          <w:szCs w:val="21"/>
        </w:rPr>
        <w:t>取值为</w:t>
      </w:r>
      <w:r>
        <w:rPr>
          <w:rFonts w:ascii="Times New Roman" w:eastAsia="黑体" w:hAnsi="Times New Roman" w:cs="Times New Roman"/>
          <w:szCs w:val="21"/>
        </w:rPr>
        <w:t>54%</w:t>
      </w:r>
    </w:p>
    <w:p w14:paraId="229769BC"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szCs w:val="21"/>
        </w:rPr>
        <w:t xml:space="preserve">4-2 </w:t>
      </w:r>
      <w:r>
        <w:rPr>
          <w:rFonts w:ascii="Times New Roman" w:eastAsia="黑体" w:hAnsi="Times New Roman" w:cs="Times New Roman" w:hint="eastAsia"/>
          <w:szCs w:val="21"/>
        </w:rPr>
        <w:t>全国砂土、粉砂土及黏土含量分布状况</w:t>
      </w:r>
    </w:p>
    <w:p w14:paraId="25C015EF" w14:textId="77777777" w:rsidR="00915E8A" w:rsidRDefault="00915E8A">
      <w:pPr>
        <w:ind w:firstLineChars="200" w:firstLine="420"/>
        <w:jc w:val="center"/>
        <w:rPr>
          <w:rFonts w:ascii="Times New Roman" w:eastAsia="黑体" w:hAnsi="Times New Roman" w:cs="Times New Roman"/>
          <w:szCs w:val="21"/>
        </w:rPr>
      </w:pPr>
    </w:p>
    <w:p w14:paraId="551633FC"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szCs w:val="24"/>
        </w:rPr>
        <w:t>据研究</w:t>
      </w:r>
      <w:proofErr w:type="gramStart"/>
      <w:r>
        <w:rPr>
          <w:rFonts w:ascii="Times New Roman" w:hAnsi="Times New Roman" w:cs="Times New Roman" w:hint="eastAsia"/>
          <w:sz w:val="24"/>
          <w:szCs w:val="24"/>
        </w:rPr>
        <w:t>区窑家湾</w:t>
      </w:r>
      <w:proofErr w:type="gramEnd"/>
      <w:r>
        <w:rPr>
          <w:rFonts w:ascii="Times New Roman" w:hAnsi="Times New Roman" w:cs="Times New Roman" w:hint="eastAsia"/>
          <w:sz w:val="24"/>
          <w:szCs w:val="24"/>
        </w:rPr>
        <w:t>的经纬度位置在</w:t>
      </w:r>
      <w:r>
        <w:rPr>
          <w:rFonts w:ascii="Times New Roman" w:hAnsi="Times New Roman" w:cs="Times New Roman"/>
          <w:sz w:val="24"/>
          <w:szCs w:val="24"/>
        </w:rPr>
        <w:t>ArcGIS</w:t>
      </w:r>
      <w:r>
        <w:rPr>
          <w:rFonts w:ascii="Times New Roman" w:hAnsi="Times New Roman" w:cs="Times New Roman" w:hint="eastAsia"/>
          <w:sz w:val="24"/>
          <w:szCs w:val="24"/>
        </w:rPr>
        <w:t>中提取流域内对应的土壤性质和有机碳含量，得到砂粒、粉粒和黏土的质量分数，经验证三种土壤组分加和为</w:t>
      </w:r>
      <w:r>
        <w:rPr>
          <w:rFonts w:ascii="Times New Roman" w:hAnsi="Times New Roman" w:cs="Times New Roman" w:hint="eastAsia"/>
          <w:sz w:val="24"/>
          <w:szCs w:val="24"/>
        </w:rPr>
        <w:t>1</w:t>
      </w:r>
      <w:r>
        <w:rPr>
          <w:rFonts w:ascii="Times New Roman" w:hAnsi="Times New Roman" w:cs="Times New Roman"/>
          <w:sz w:val="24"/>
          <w:szCs w:val="24"/>
        </w:rPr>
        <w:t>00%</w:t>
      </w:r>
      <w:r>
        <w:rPr>
          <w:rFonts w:ascii="Times New Roman" w:hAnsi="Times New Roman" w:cs="Times New Roman"/>
          <w:sz w:val="24"/>
          <w:szCs w:val="24"/>
        </w:rPr>
        <w:t>，</w:t>
      </w:r>
      <w:r>
        <w:rPr>
          <w:rFonts w:ascii="Times New Roman" w:hAnsi="Times New Roman" w:cs="Times New Roman" w:hint="eastAsia"/>
          <w:sz w:val="24"/>
          <w:szCs w:val="24"/>
        </w:rPr>
        <w:t>利用数据</w:t>
      </w:r>
      <w:r>
        <w:rPr>
          <w:rFonts w:ascii="Times New Roman" w:hAnsi="Times New Roman" w:cs="Times New Roman"/>
          <w:sz w:val="24"/>
        </w:rPr>
        <w:t>编写</w:t>
      </w:r>
      <w:r>
        <w:rPr>
          <w:rFonts w:ascii="Times New Roman" w:hAnsi="Times New Roman" w:cs="Times New Roman"/>
          <w:sz w:val="24"/>
        </w:rPr>
        <w:t>Python</w:t>
      </w:r>
      <w:r>
        <w:rPr>
          <w:rFonts w:ascii="Times New Roman" w:hAnsi="Times New Roman" w:cs="Times New Roman"/>
          <w:sz w:val="24"/>
        </w:rPr>
        <w:t>程序</w:t>
      </w:r>
      <w:r>
        <w:rPr>
          <w:rFonts w:ascii="Times New Roman" w:hAnsi="Times New Roman" w:cs="Times New Roman" w:hint="eastAsia"/>
          <w:sz w:val="24"/>
        </w:rPr>
        <w:t>求解</w:t>
      </w:r>
      <w:r>
        <w:rPr>
          <w:rFonts w:ascii="Times New Roman" w:hAnsi="Times New Roman" w:cs="Times New Roman"/>
          <w:sz w:val="24"/>
        </w:rPr>
        <w:t>土壤可蚀性因子</w:t>
      </w:r>
      <w:r>
        <w:rPr>
          <w:rFonts w:ascii="Times New Roman" w:hAnsi="Times New Roman" w:cs="Times New Roman"/>
          <w:sz w:val="24"/>
        </w:rPr>
        <w:t>K</w:t>
      </w:r>
      <w:r>
        <w:rPr>
          <w:rFonts w:ascii="Times New Roman" w:hAnsi="Times New Roman" w:cs="Times New Roman"/>
          <w:sz w:val="24"/>
        </w:rPr>
        <w:t>，</w:t>
      </w:r>
      <w:r>
        <w:rPr>
          <w:rFonts w:ascii="Times New Roman" w:hAnsi="Times New Roman" w:cs="Times New Roman" w:hint="eastAsia"/>
          <w:sz w:val="24"/>
          <w:szCs w:val="24"/>
        </w:rPr>
        <w:t>作为研究样区的统一</w:t>
      </w:r>
      <w:r>
        <w:rPr>
          <w:rFonts w:ascii="Times New Roman" w:hAnsi="Times New Roman" w:cs="Times New Roman"/>
          <w:sz w:val="24"/>
          <w:szCs w:val="24"/>
        </w:rPr>
        <w:t>K</w:t>
      </w:r>
      <w:r>
        <w:rPr>
          <w:rFonts w:ascii="Times New Roman" w:hAnsi="Times New Roman" w:cs="Times New Roman" w:hint="eastAsia"/>
          <w:sz w:val="24"/>
          <w:szCs w:val="24"/>
        </w:rPr>
        <w:t>值。</w:t>
      </w:r>
    </w:p>
    <w:p w14:paraId="4FD5334C"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lastRenderedPageBreak/>
        <w:t>表</w:t>
      </w:r>
      <w:r>
        <w:rPr>
          <w:rFonts w:ascii="Times New Roman" w:eastAsia="黑体" w:hAnsi="Times New Roman" w:cs="Times New Roman"/>
          <w:szCs w:val="21"/>
        </w:rPr>
        <w:t xml:space="preserve">4-1 </w:t>
      </w:r>
      <w:r>
        <w:rPr>
          <w:rFonts w:ascii="Times New Roman" w:eastAsia="黑体" w:hAnsi="Times New Roman" w:cs="Times New Roman"/>
          <w:szCs w:val="21"/>
        </w:rPr>
        <w:t>土壤可蚀性因子</w:t>
      </w:r>
      <w:r>
        <w:rPr>
          <w:rFonts w:ascii="Times New Roman" w:eastAsia="黑体" w:hAnsi="Times New Roman" w:cs="Times New Roman" w:hint="eastAsia"/>
          <w:szCs w:val="21"/>
        </w:rPr>
        <w:t>K</w:t>
      </w:r>
      <w:r>
        <w:rPr>
          <w:rFonts w:ascii="Times New Roman" w:eastAsia="黑体" w:hAnsi="Times New Roman" w:cs="Times New Roman" w:hint="eastAsia"/>
          <w:szCs w:val="21"/>
        </w:rPr>
        <w:t>所需参数与最终计算结果</w:t>
      </w:r>
    </w:p>
    <w:tbl>
      <w:tblPr>
        <w:tblStyle w:val="11"/>
        <w:tblW w:w="8222" w:type="dxa"/>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134"/>
        <w:gridCol w:w="1276"/>
        <w:gridCol w:w="1134"/>
        <w:gridCol w:w="1134"/>
        <w:gridCol w:w="1134"/>
        <w:gridCol w:w="2410"/>
      </w:tblGrid>
      <w:tr w:rsidR="00915E8A" w14:paraId="5B819B10" w14:textId="77777777">
        <w:tc>
          <w:tcPr>
            <w:tcW w:w="1134" w:type="dxa"/>
          </w:tcPr>
          <w:p w14:paraId="411DC1E7"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hint="eastAsia"/>
                <w:b/>
                <w:kern w:val="0"/>
                <w:szCs w:val="24"/>
              </w:rPr>
              <w:t>参数</w:t>
            </w:r>
          </w:p>
          <w:p w14:paraId="2DA485D9"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b/>
                <w:kern w:val="0"/>
                <w:szCs w:val="24"/>
              </w:rPr>
              <w:t>名称</w:t>
            </w:r>
          </w:p>
        </w:tc>
        <w:tc>
          <w:tcPr>
            <w:tcW w:w="1276" w:type="dxa"/>
          </w:tcPr>
          <w:p w14:paraId="1BAFA1E3" w14:textId="77777777" w:rsidR="00915E8A" w:rsidRDefault="00000000">
            <w:pPr>
              <w:spacing w:line="276" w:lineRule="auto"/>
              <w:jc w:val="center"/>
              <w:rPr>
                <w:rFonts w:ascii="Times New Roman" w:eastAsia="宋体" w:hAnsi="Times New Roman" w:cs="Times New Roman"/>
                <w:kern w:val="0"/>
                <w:sz w:val="24"/>
                <w:szCs w:val="24"/>
              </w:rPr>
            </w:pPr>
            <m:oMathPara>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s</m:t>
                    </m:r>
                  </m:sub>
                </m:sSub>
              </m:oMath>
            </m:oMathPara>
          </w:p>
          <w:p w14:paraId="0D6BD075"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 w:val="24"/>
                <w:szCs w:val="24"/>
              </w:rPr>
              <w:t>[%]</w:t>
            </w:r>
          </w:p>
        </w:tc>
        <w:tc>
          <w:tcPr>
            <w:tcW w:w="1134" w:type="dxa"/>
          </w:tcPr>
          <w:p w14:paraId="7C28D39E" w14:textId="77777777" w:rsidR="00915E8A" w:rsidRDefault="00000000">
            <w:pPr>
              <w:spacing w:line="276" w:lineRule="auto"/>
              <w:jc w:val="center"/>
              <w:rPr>
                <w:rFonts w:ascii="Times New Roman" w:eastAsia="宋体" w:hAnsi="Times New Roman" w:cs="Times New Roman"/>
                <w:kern w:val="0"/>
                <w:sz w:val="24"/>
                <w:szCs w:val="24"/>
              </w:rPr>
            </w:pPr>
            <m:oMathPara>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silt</m:t>
                    </m:r>
                  </m:sub>
                </m:sSub>
              </m:oMath>
            </m:oMathPara>
          </w:p>
          <w:p w14:paraId="7D4B8892"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 w:val="24"/>
                <w:szCs w:val="24"/>
              </w:rPr>
              <w:t>[%]</w:t>
            </w:r>
          </w:p>
        </w:tc>
        <w:tc>
          <w:tcPr>
            <w:tcW w:w="1134" w:type="dxa"/>
          </w:tcPr>
          <w:p w14:paraId="55C3474B" w14:textId="77777777" w:rsidR="00915E8A" w:rsidRDefault="00000000">
            <w:pPr>
              <w:spacing w:line="276" w:lineRule="auto"/>
              <w:jc w:val="center"/>
              <w:rPr>
                <w:rFonts w:ascii="Times New Roman" w:eastAsia="宋体" w:hAnsi="Times New Roman" w:cs="Times New Roman"/>
                <w:kern w:val="0"/>
                <w:sz w:val="24"/>
                <w:szCs w:val="24"/>
              </w:rPr>
            </w:pPr>
            <m:oMathPara>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c</m:t>
                    </m:r>
                  </m:sub>
                </m:sSub>
              </m:oMath>
            </m:oMathPara>
          </w:p>
          <w:p w14:paraId="5F5262BE"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 w:val="24"/>
                <w:szCs w:val="24"/>
              </w:rPr>
              <w:t>[%]</w:t>
            </w:r>
          </w:p>
        </w:tc>
        <w:tc>
          <w:tcPr>
            <w:tcW w:w="1134" w:type="dxa"/>
          </w:tcPr>
          <w:p w14:paraId="76A2FA46" w14:textId="77777777" w:rsidR="00915E8A" w:rsidRDefault="00000000">
            <w:pPr>
              <w:spacing w:line="276" w:lineRule="auto"/>
              <w:jc w:val="center"/>
              <w:rPr>
                <w:rFonts w:ascii="Times New Roman" w:eastAsia="宋体" w:hAnsi="Times New Roman" w:cs="Times New Roman"/>
                <w:kern w:val="0"/>
                <w:sz w:val="24"/>
                <w:szCs w:val="24"/>
              </w:rPr>
            </w:pPr>
            <m:oMathPara>
              <m:oMath>
                <m:r>
                  <w:rPr>
                    <w:rFonts w:ascii="Cambria Math" w:eastAsia="宋体" w:hAnsi="Cambria Math" w:cs="Times New Roman"/>
                    <w:kern w:val="0"/>
                    <w:sz w:val="24"/>
                    <w:szCs w:val="24"/>
                  </w:rPr>
                  <m:t>orgC</m:t>
                </m:r>
              </m:oMath>
            </m:oMathPara>
          </w:p>
          <w:p w14:paraId="656834CE"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 w:val="24"/>
                <w:szCs w:val="24"/>
              </w:rPr>
              <w:t>[%]</w:t>
            </w:r>
          </w:p>
        </w:tc>
        <w:tc>
          <w:tcPr>
            <w:tcW w:w="2410" w:type="dxa"/>
          </w:tcPr>
          <w:p w14:paraId="69BEB9E5" w14:textId="77777777" w:rsidR="00915E8A" w:rsidRDefault="00000000">
            <w:pPr>
              <w:spacing w:line="276" w:lineRule="auto"/>
              <w:jc w:val="center"/>
              <w:rPr>
                <w:rFonts w:ascii="Times New Roman" w:eastAsia="宋体" w:hAnsi="Times New Roman" w:cs="Times New Roman"/>
                <w:i/>
                <w:kern w:val="0"/>
                <w:sz w:val="24"/>
                <w:szCs w:val="24"/>
              </w:rPr>
            </w:pPr>
            <w:r>
              <w:rPr>
                <w:rFonts w:ascii="Times New Roman" w:eastAsia="宋体" w:hAnsi="Times New Roman" w:cs="Times New Roman" w:hint="eastAsia"/>
                <w:i/>
                <w:kern w:val="0"/>
                <w:sz w:val="24"/>
                <w:szCs w:val="24"/>
              </w:rPr>
              <w:t>K</w:t>
            </w:r>
          </w:p>
          <w:p w14:paraId="54EE7815" w14:textId="77777777" w:rsidR="00915E8A" w:rsidRDefault="00000000">
            <w:pPr>
              <w:spacing w:line="276" w:lineRule="auto"/>
              <w:jc w:val="center"/>
              <w:rPr>
                <w:rFonts w:ascii="Times New Roman" w:eastAsia="宋体" w:hAnsi="Times New Roman" w:cs="Times New Roman"/>
                <w:kern w:val="0"/>
                <w:sz w:val="20"/>
                <w:szCs w:val="24"/>
              </w:rPr>
            </w:pPr>
            <w:r>
              <w:rPr>
                <w:rFonts w:ascii="Times New Roman" w:eastAsia="宋体" w:hAnsi="Times New Roman" w:cs="Times New Roman"/>
                <w:kern w:val="0"/>
                <w:szCs w:val="20"/>
              </w:rPr>
              <w:t>[t·hm</w:t>
            </w:r>
            <w:r>
              <w:rPr>
                <w:rFonts w:ascii="Times New Roman" w:eastAsia="宋体" w:hAnsi="Times New Roman" w:cs="Times New Roman"/>
                <w:kern w:val="0"/>
                <w:szCs w:val="20"/>
                <w:vertAlign w:val="superscript"/>
              </w:rPr>
              <w:t>2</w:t>
            </w:r>
            <w:r>
              <w:rPr>
                <w:rFonts w:ascii="Times New Roman" w:eastAsia="宋体" w:hAnsi="Times New Roman" w:cs="Times New Roman"/>
                <w:kern w:val="0"/>
                <w:szCs w:val="20"/>
              </w:rPr>
              <w:t>·h/(hm</w:t>
            </w:r>
            <w:r>
              <w:rPr>
                <w:rFonts w:ascii="Times New Roman" w:eastAsia="宋体" w:hAnsi="Times New Roman" w:cs="Times New Roman"/>
                <w:kern w:val="0"/>
                <w:szCs w:val="20"/>
                <w:vertAlign w:val="superscript"/>
              </w:rPr>
              <w:t>2</w:t>
            </w:r>
            <w:r>
              <w:rPr>
                <w:rFonts w:ascii="Times New Roman" w:eastAsia="宋体" w:hAnsi="Times New Roman" w:cs="Times New Roman"/>
                <w:kern w:val="0"/>
                <w:szCs w:val="20"/>
              </w:rPr>
              <w:t>·MJ·mm)]</w:t>
            </w:r>
          </w:p>
        </w:tc>
      </w:tr>
      <w:tr w:rsidR="00915E8A" w14:paraId="4E867873" w14:textId="77777777">
        <w:tc>
          <w:tcPr>
            <w:tcW w:w="1134" w:type="dxa"/>
          </w:tcPr>
          <w:p w14:paraId="1626A210"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b/>
                <w:kern w:val="0"/>
                <w:szCs w:val="24"/>
              </w:rPr>
              <w:t>取值</w:t>
            </w:r>
          </w:p>
        </w:tc>
        <w:tc>
          <w:tcPr>
            <w:tcW w:w="1276" w:type="dxa"/>
          </w:tcPr>
          <w:p w14:paraId="6323ECD8"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r>
              <w:rPr>
                <w:rFonts w:ascii="Times New Roman" w:eastAsia="宋体" w:hAnsi="Times New Roman" w:cs="Times New Roman"/>
                <w:kern w:val="0"/>
                <w:szCs w:val="24"/>
              </w:rPr>
              <w:t>4</w:t>
            </w:r>
          </w:p>
        </w:tc>
        <w:tc>
          <w:tcPr>
            <w:tcW w:w="1134" w:type="dxa"/>
          </w:tcPr>
          <w:p w14:paraId="7441FAAC"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3</w:t>
            </w:r>
            <w:r>
              <w:rPr>
                <w:rFonts w:ascii="Times New Roman" w:eastAsia="宋体" w:hAnsi="Times New Roman" w:cs="Times New Roman"/>
                <w:kern w:val="0"/>
                <w:szCs w:val="24"/>
              </w:rPr>
              <w:t>2</w:t>
            </w:r>
          </w:p>
        </w:tc>
        <w:tc>
          <w:tcPr>
            <w:tcW w:w="1134" w:type="dxa"/>
          </w:tcPr>
          <w:p w14:paraId="223AA161"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5</w:t>
            </w:r>
            <w:r>
              <w:rPr>
                <w:rFonts w:ascii="Times New Roman" w:eastAsia="宋体" w:hAnsi="Times New Roman" w:cs="Times New Roman"/>
                <w:kern w:val="0"/>
                <w:szCs w:val="24"/>
              </w:rPr>
              <w:t>4</w:t>
            </w:r>
          </w:p>
        </w:tc>
        <w:tc>
          <w:tcPr>
            <w:tcW w:w="1134" w:type="dxa"/>
          </w:tcPr>
          <w:p w14:paraId="3E4DDAAF"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r>
              <w:rPr>
                <w:rFonts w:ascii="Times New Roman" w:eastAsia="宋体" w:hAnsi="Times New Roman" w:cs="Times New Roman"/>
                <w:kern w:val="0"/>
                <w:szCs w:val="24"/>
              </w:rPr>
              <w:t>1.7</w:t>
            </w:r>
          </w:p>
        </w:tc>
        <w:tc>
          <w:tcPr>
            <w:tcW w:w="2410" w:type="dxa"/>
          </w:tcPr>
          <w:p w14:paraId="4BCB3A40" w14:textId="77777777" w:rsidR="00915E8A" w:rsidRDefault="00000000">
            <w:pPr>
              <w:spacing w:line="300" w:lineRule="auto"/>
              <w:jc w:val="center"/>
              <w:rPr>
                <w:rFonts w:ascii="Times New Roman" w:eastAsia="宋体" w:hAnsi="Times New Roman" w:cs="Times New Roman"/>
                <w:kern w:val="0"/>
                <w:sz w:val="20"/>
                <w:szCs w:val="24"/>
              </w:rPr>
            </w:pPr>
            <w:r>
              <w:rPr>
                <w:rFonts w:ascii="Times New Roman" w:eastAsia="宋体" w:hAnsi="Times New Roman" w:cs="Times New Roman" w:hint="eastAsia"/>
                <w:kern w:val="0"/>
                <w:sz w:val="20"/>
                <w:szCs w:val="24"/>
              </w:rPr>
              <w:t>0</w:t>
            </w:r>
            <w:r>
              <w:rPr>
                <w:rFonts w:ascii="Times New Roman" w:eastAsia="宋体" w:hAnsi="Times New Roman" w:cs="Times New Roman"/>
                <w:kern w:val="0"/>
                <w:sz w:val="20"/>
                <w:szCs w:val="24"/>
              </w:rPr>
              <w:t>.022</w:t>
            </w:r>
          </w:p>
        </w:tc>
      </w:tr>
    </w:tbl>
    <w:p w14:paraId="17C7AD65"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5" w:name="_Toc103005910"/>
      <w:r>
        <w:rPr>
          <w:rFonts w:ascii="Times New Roman" w:eastAsia="黑体" w:hAnsi="Times New Roman" w:cs="Times New Roman"/>
          <w:sz w:val="28"/>
          <w:szCs w:val="28"/>
        </w:rPr>
        <w:t xml:space="preserve">4.3.3 </w:t>
      </w:r>
      <w:r>
        <w:rPr>
          <w:rFonts w:ascii="Times New Roman" w:eastAsia="黑体" w:hAnsi="Times New Roman" w:cs="Times New Roman" w:hint="eastAsia"/>
          <w:sz w:val="28"/>
          <w:szCs w:val="28"/>
        </w:rPr>
        <w:t>植被覆盖度因子</w:t>
      </w:r>
      <w:r>
        <w:rPr>
          <w:rFonts w:ascii="Times New Roman" w:eastAsia="黑体" w:hAnsi="Times New Roman" w:cs="Times New Roman"/>
          <w:i/>
          <w:sz w:val="28"/>
          <w:szCs w:val="28"/>
        </w:rPr>
        <w:t>C</w:t>
      </w:r>
      <w:bookmarkEnd w:id="55"/>
      <w:r>
        <w:rPr>
          <w:rFonts w:ascii="Times New Roman" w:eastAsia="黑体" w:hAnsi="Times New Roman" w:cs="Times New Roman"/>
          <w:sz w:val="28"/>
          <w:szCs w:val="28"/>
        </w:rPr>
        <w:t xml:space="preserve"> </w:t>
      </w:r>
    </w:p>
    <w:p w14:paraId="6253B875"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植被覆盖度因子是特定植被覆盖和管理下的侵蚀量与裸休耕地的土壤侵蚀量之比，因此其取值范围为</w:t>
      </w:r>
      <w:r>
        <w:rPr>
          <w:rFonts w:ascii="Times New Roman" w:hAnsi="Times New Roman" w:cs="Times New Roman"/>
          <w:sz w:val="24"/>
        </w:rPr>
        <w:t>0~1</w:t>
      </w:r>
      <w:r>
        <w:rPr>
          <w:rFonts w:ascii="Times New Roman" w:hAnsi="Times New Roman" w:cs="Times New Roman" w:hint="eastAsia"/>
          <w:sz w:val="24"/>
        </w:rPr>
        <w:t>，</w:t>
      </w:r>
      <w:r>
        <w:rPr>
          <w:rFonts w:ascii="Times New Roman" w:hAnsi="Times New Roman" w:cs="Times New Roman"/>
          <w:sz w:val="24"/>
        </w:rPr>
        <w:t>C</w:t>
      </w:r>
      <w:r>
        <w:rPr>
          <w:rFonts w:ascii="Times New Roman" w:hAnsi="Times New Roman" w:cs="Times New Roman" w:hint="eastAsia"/>
          <w:sz w:val="24"/>
        </w:rPr>
        <w:t>值愈高愈能够降低土壤侵蚀，起到抑制土壤侵蚀的作用</w:t>
      </w:r>
      <w:r>
        <w:rPr>
          <w:rFonts w:ascii="Times New Roman" w:hAnsi="Times New Roman" w:cs="Times New Roman"/>
          <w:sz w:val="24"/>
        </w:rPr>
        <w:fldChar w:fldCharType="begin"/>
      </w:r>
      <w:r>
        <w:rPr>
          <w:rFonts w:ascii="Times New Roman" w:hAnsi="Times New Roman" w:cs="Times New Roman"/>
          <w:sz w:val="24"/>
        </w:rPr>
        <w:instrText xml:space="preserve"> REF _Ref101118660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[25]</w:t>
      </w:r>
      <w:r>
        <w:rPr>
          <w:rFonts w:ascii="Times New Roman" w:hAnsi="Times New Roman" w:cs="Times New Roman"/>
          <w:sz w:val="24"/>
        </w:rPr>
        <w:fldChar w:fldCharType="end"/>
      </w:r>
      <w:r>
        <w:rPr>
          <w:rFonts w:ascii="Times New Roman" w:hAnsi="Times New Roman" w:cs="Times New Roman" w:hint="eastAsia"/>
          <w:sz w:val="24"/>
        </w:rPr>
        <w:t>。良好的植被覆盖情况可以拦截侵蚀黄土的水流，在垂直节理发育严重的黄土高原起到一定程度的庇佑。</w:t>
      </w:r>
    </w:p>
    <w:p w14:paraId="40D84642"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C</w:t>
      </w:r>
      <w:r>
        <w:rPr>
          <w:rFonts w:ascii="Times New Roman" w:hAnsi="Times New Roman" w:cs="Times New Roman" w:hint="eastAsia"/>
          <w:sz w:val="24"/>
        </w:rPr>
        <w:t>因子由归一化植被指数（</w:t>
      </w:r>
      <w:r>
        <w:rPr>
          <w:rFonts w:ascii="Times New Roman" w:hAnsi="Times New Roman" w:cs="Times New Roman"/>
          <w:sz w:val="24"/>
        </w:rPr>
        <w:t>NDVI</w:t>
      </w:r>
      <w:r>
        <w:rPr>
          <w:rFonts w:ascii="Times New Roman" w:hAnsi="Times New Roman" w:cs="Times New Roman" w:hint="eastAsia"/>
          <w:sz w:val="24"/>
        </w:rPr>
        <w:t>）得出，参考</w:t>
      </w:r>
      <w:proofErr w:type="spellStart"/>
      <w:r>
        <w:rPr>
          <w:rFonts w:ascii="Times New Roman" w:hAnsi="Times New Roman" w:cs="Times New Roman"/>
          <w:sz w:val="24"/>
        </w:rPr>
        <w:t>Sulistyo</w:t>
      </w:r>
      <w:proofErr w:type="spellEnd"/>
      <w:r>
        <w:rPr>
          <w:rFonts w:ascii="Times New Roman" w:hAnsi="Times New Roman" w:cs="Times New Roman" w:hint="eastAsia"/>
          <w:sz w:val="24"/>
        </w:rPr>
        <w:t>等</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_Ref101118660 \r \h</w:instrText>
      </w:r>
      <w:r>
        <w:rPr>
          <w:rFonts w:ascii="Times New Roman" w:hAnsi="Times New Roman" w:cs="Times New Roman"/>
          <w:sz w:val="24"/>
        </w:rPr>
        <w:instrText xml:space="preserve">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[25]</w:t>
      </w:r>
      <w:r>
        <w:rPr>
          <w:rFonts w:ascii="Times New Roman" w:hAnsi="Times New Roman" w:cs="Times New Roman"/>
          <w:sz w:val="24"/>
        </w:rPr>
        <w:fldChar w:fldCharType="end"/>
      </w:r>
      <w:r>
        <w:rPr>
          <w:rFonts w:ascii="Times New Roman" w:hAnsi="Times New Roman" w:cs="Times New Roman" w:hint="eastAsia"/>
          <w:sz w:val="24"/>
        </w:rPr>
        <w:t>开发的评价方程式进行计算：</w:t>
      </w:r>
    </w:p>
    <w:p w14:paraId="440C1F14" w14:textId="77777777" w:rsidR="00915E8A" w:rsidRDefault="00000000">
      <w:pPr>
        <w:pStyle w:val="af"/>
      </w:pPr>
      <w:r>
        <w:rPr>
          <w:rFonts w:eastAsiaTheme="minorEastAsia"/>
          <w:iCs/>
        </w:rPr>
        <w:tab/>
      </w:r>
      <m:oMath>
        <m:r>
          <w:rPr>
            <w:rFonts w:ascii="Cambria Math" w:hAnsi="Cambria Math"/>
          </w:rPr>
          <m:t>C</m:t>
        </m:r>
        <m:r>
          <m:rPr>
            <m:sty m:val="p"/>
          </m:rPr>
          <w:rPr>
            <w:rFonts w:ascii="Cambria Math" w:hAnsi="Cambria Math"/>
          </w:rPr>
          <m:t xml:space="preserve">=0.6-0.77 </m:t>
        </m:r>
        <m:r>
          <w:rPr>
            <w:rFonts w:ascii="Cambria Math" w:hAnsi="Cambria Math"/>
          </w:rPr>
          <m:t>NDVI</m:t>
        </m:r>
      </m:oMath>
      <w:r>
        <w:rPr>
          <w:rFonts w:eastAsiaTheme="minorEastAsia"/>
          <w:iCs/>
        </w:rPr>
        <w:tab/>
      </w:r>
      <w:r>
        <w:t>（</w:t>
      </w:r>
      <w:r>
        <w:t>4-11</w:t>
      </w:r>
      <w:r>
        <w:t>）</w:t>
      </w:r>
    </w:p>
    <w:p w14:paraId="20111896"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因此，</w:t>
      </w:r>
      <w:r>
        <w:rPr>
          <w:rFonts w:ascii="Times New Roman" w:hAnsi="Times New Roman" w:cs="Times New Roman"/>
          <w:sz w:val="24"/>
        </w:rPr>
        <w:t>C</w:t>
      </w:r>
      <w:r>
        <w:rPr>
          <w:rFonts w:ascii="Times New Roman" w:hAnsi="Times New Roman" w:cs="Times New Roman" w:hint="eastAsia"/>
          <w:sz w:val="24"/>
        </w:rPr>
        <w:t>因子与</w:t>
      </w:r>
      <w:r>
        <w:rPr>
          <w:rFonts w:ascii="Times New Roman" w:hAnsi="Times New Roman" w:cs="Times New Roman"/>
          <w:sz w:val="24"/>
        </w:rPr>
        <w:t>NDVI</w:t>
      </w:r>
      <w:r>
        <w:rPr>
          <w:rFonts w:ascii="Times New Roman" w:hAnsi="Times New Roman" w:cs="Times New Roman" w:hint="eastAsia"/>
          <w:sz w:val="24"/>
        </w:rPr>
        <w:t>指数呈负相关关系。林地</w:t>
      </w:r>
      <w:r>
        <w:rPr>
          <w:rFonts w:ascii="Times New Roman" w:hAnsi="Times New Roman" w:cs="Times New Roman"/>
          <w:sz w:val="24"/>
        </w:rPr>
        <w:t>C</w:t>
      </w:r>
      <w:r>
        <w:rPr>
          <w:rFonts w:ascii="Times New Roman" w:hAnsi="Times New Roman" w:cs="Times New Roman" w:hint="eastAsia"/>
          <w:sz w:val="24"/>
        </w:rPr>
        <w:t>值较低，而河流、海洋及植被较少的地区</w:t>
      </w:r>
      <w:r>
        <w:rPr>
          <w:rFonts w:ascii="Times New Roman" w:hAnsi="Times New Roman" w:cs="Times New Roman"/>
          <w:sz w:val="24"/>
        </w:rPr>
        <w:t>C</w:t>
      </w:r>
      <w:r>
        <w:rPr>
          <w:rFonts w:ascii="Times New Roman" w:hAnsi="Times New Roman" w:cs="Times New Roman" w:hint="eastAsia"/>
          <w:sz w:val="24"/>
        </w:rPr>
        <w:t>值较高。</w:t>
      </w:r>
    </w:p>
    <w:p w14:paraId="4AE8EF8F"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美国宇航局地球科学计划</w:t>
      </w:r>
      <w:r>
        <w:rPr>
          <w:rFonts w:ascii="Times New Roman" w:hAnsi="Times New Roman" w:cs="Times New Roman"/>
          <w:sz w:val="24"/>
        </w:rPr>
        <w:t>NASA</w:t>
      </w:r>
      <w:r>
        <w:rPr>
          <w:rFonts w:ascii="Times New Roman" w:hAnsi="Times New Roman" w:cs="Times New Roman" w:hint="eastAsia"/>
          <w:sz w:val="24"/>
        </w:rPr>
        <w:t>的</w:t>
      </w:r>
      <w:r>
        <w:rPr>
          <w:rFonts w:ascii="Times New Roman" w:hAnsi="Times New Roman" w:cs="Times New Roman"/>
          <w:sz w:val="24"/>
        </w:rPr>
        <w:t xml:space="preserve"> Terra</w:t>
      </w:r>
      <w:r>
        <w:rPr>
          <w:rFonts w:ascii="Times New Roman" w:hAnsi="Times New Roman" w:cs="Times New Roman" w:hint="eastAsia"/>
          <w:sz w:val="24"/>
        </w:rPr>
        <w:t>卫星上有中分辨率成像光谱仪（</w:t>
      </w:r>
      <w:r>
        <w:rPr>
          <w:rFonts w:ascii="Times New Roman" w:hAnsi="Times New Roman" w:cs="Times New Roman"/>
          <w:sz w:val="24"/>
        </w:rPr>
        <w:t>MODIS</w:t>
      </w:r>
      <w:r>
        <w:rPr>
          <w:rFonts w:ascii="Times New Roman" w:hAnsi="Times New Roman" w:cs="Times New Roman" w:hint="eastAsia"/>
          <w:sz w:val="24"/>
        </w:rPr>
        <w:t>）能够满足</w:t>
      </w:r>
      <w:r>
        <w:rPr>
          <w:rFonts w:ascii="Times New Roman" w:hAnsi="Times New Roman" w:cs="Times New Roman"/>
          <w:sz w:val="24"/>
        </w:rPr>
        <w:t>NDVI</w:t>
      </w:r>
      <w:r>
        <w:rPr>
          <w:rFonts w:ascii="Times New Roman" w:hAnsi="Times New Roman" w:cs="Times New Roman" w:hint="eastAsia"/>
          <w:sz w:val="24"/>
        </w:rPr>
        <w:t>的可靠经验测量，旨在组合两个或多个光谱波段增强来自陆地表面植被的光谱响应，常为红波段（</w:t>
      </w:r>
      <w:r>
        <w:rPr>
          <w:rFonts w:ascii="Times New Roman" w:hAnsi="Times New Roman" w:cs="Times New Roman"/>
          <w:sz w:val="24"/>
        </w:rPr>
        <w:t>0.6~0.7mm</w:t>
      </w:r>
      <w:r>
        <w:rPr>
          <w:rFonts w:ascii="Times New Roman" w:hAnsi="Times New Roman" w:cs="Times New Roman" w:hint="eastAsia"/>
          <w:sz w:val="24"/>
        </w:rPr>
        <w:t>）和近红外波段（</w:t>
      </w:r>
      <w:r>
        <w:rPr>
          <w:rFonts w:ascii="Times New Roman" w:hAnsi="Times New Roman" w:cs="Times New Roman"/>
          <w:sz w:val="24"/>
        </w:rPr>
        <w:t>0.7~1.1mm</w:t>
      </w:r>
      <w:r>
        <w:rPr>
          <w:rFonts w:ascii="Times New Roman" w:hAnsi="Times New Roman" w:cs="Times New Roman" w:hint="eastAsia"/>
          <w:sz w:val="24"/>
        </w:rPr>
        <w:t>），该结果产生给定时期内地球景观中植被</w:t>
      </w:r>
      <w:r>
        <w:rPr>
          <w:rFonts w:ascii="Times New Roman" w:hAnsi="Times New Roman" w:cs="Times New Roman"/>
          <w:sz w:val="24"/>
        </w:rPr>
        <w:t>“</w:t>
      </w:r>
      <w:r>
        <w:rPr>
          <w:rFonts w:ascii="Times New Roman" w:hAnsi="Times New Roman" w:cs="Times New Roman" w:hint="eastAsia"/>
          <w:sz w:val="24"/>
        </w:rPr>
        <w:t>绿度</w:t>
      </w:r>
      <w:r>
        <w:rPr>
          <w:rFonts w:ascii="Times New Roman" w:hAnsi="Times New Roman" w:cs="Times New Roman"/>
          <w:sz w:val="24"/>
        </w:rPr>
        <w:t>”</w:t>
      </w:r>
      <w:r>
        <w:rPr>
          <w:rFonts w:ascii="Times New Roman" w:hAnsi="Times New Roman" w:cs="Times New Roman" w:hint="eastAsia"/>
          <w:sz w:val="24"/>
        </w:rPr>
        <w:t>的全球度量。实验选取</w:t>
      </w:r>
      <w:r>
        <w:rPr>
          <w:rFonts w:ascii="Times New Roman" w:hAnsi="Times New Roman" w:cs="Times New Roman"/>
          <w:sz w:val="24"/>
        </w:rPr>
        <w:t>2019</w:t>
      </w:r>
      <w:r>
        <w:rPr>
          <w:rFonts w:ascii="Times New Roman" w:hAnsi="Times New Roman" w:cs="Times New Roman" w:hint="eastAsia"/>
          <w:sz w:val="24"/>
        </w:rPr>
        <w:t>年</w:t>
      </w:r>
      <w:r>
        <w:rPr>
          <w:rFonts w:ascii="Times New Roman" w:hAnsi="Times New Roman" w:cs="Times New Roman"/>
          <w:sz w:val="24"/>
        </w:rPr>
        <w:t>9</w:t>
      </w:r>
      <w:r>
        <w:rPr>
          <w:rFonts w:ascii="Times New Roman" w:hAnsi="Times New Roman" w:cs="Times New Roman" w:hint="eastAsia"/>
          <w:sz w:val="24"/>
        </w:rPr>
        <w:t>月下旬一次</w:t>
      </w:r>
      <w:r>
        <w:rPr>
          <w:rFonts w:ascii="Times New Roman" w:hAnsi="Times New Roman" w:cs="Times New Roman"/>
          <w:sz w:val="24"/>
        </w:rPr>
        <w:t>NDVI</w:t>
      </w:r>
      <w:r>
        <w:rPr>
          <w:rFonts w:ascii="Times New Roman" w:hAnsi="Times New Roman" w:cs="Times New Roman" w:hint="eastAsia"/>
          <w:sz w:val="24"/>
        </w:rPr>
        <w:t>记录图像，数据类型为灰度值栅格，坐标系为</w:t>
      </w:r>
      <w:r>
        <w:rPr>
          <w:rFonts w:ascii="Times New Roman" w:hAnsi="Times New Roman" w:cs="Times New Roman"/>
          <w:sz w:val="24"/>
          <w:szCs w:val="24"/>
        </w:rPr>
        <w:t>GCS_WGS_1984</w:t>
      </w:r>
      <w:r>
        <w:rPr>
          <w:rFonts w:ascii="Times New Roman" w:hAnsi="Times New Roman" w:cs="Times New Roman" w:hint="eastAsia"/>
          <w:sz w:val="24"/>
          <w:szCs w:val="24"/>
        </w:rPr>
        <w:t>。</w:t>
      </w:r>
      <w:r>
        <w:rPr>
          <w:rFonts w:ascii="Times New Roman" w:hAnsi="Times New Roman" w:cs="Times New Roman" w:hint="eastAsia"/>
          <w:sz w:val="24"/>
        </w:rPr>
        <w:t>依据实验样区范围选择</w:t>
      </w:r>
      <w:r>
        <w:rPr>
          <w:rFonts w:ascii="Times New Roman" w:hAnsi="Times New Roman" w:cs="Times New Roman"/>
          <w:sz w:val="24"/>
        </w:rPr>
        <w:t>0.1°</w:t>
      </w:r>
      <w:r>
        <w:rPr>
          <w:rFonts w:ascii="Times New Roman" w:hAnsi="Times New Roman" w:cs="Times New Roman" w:hint="eastAsia"/>
          <w:sz w:val="24"/>
        </w:rPr>
        <w:t>分辨率的最高分辨率，图像使用</w:t>
      </w:r>
      <w:r>
        <w:rPr>
          <w:rFonts w:ascii="Times New Roman" w:hAnsi="Times New Roman" w:cs="Times New Roman"/>
          <w:i/>
          <w:sz w:val="24"/>
        </w:rPr>
        <w:t>MODIS/Terra Vegetation Indices L3 Global 0.05 Deg CMG V006</w:t>
      </w:r>
      <w:r>
        <w:rPr>
          <w:rFonts w:ascii="Times New Roman" w:hAnsi="Times New Roman" w:cs="Times New Roman" w:hint="eastAsia"/>
          <w:sz w:val="24"/>
        </w:rPr>
        <w:t>生成。设置图框投影，并以中国版图范围截取</w:t>
      </w:r>
      <w:r>
        <w:rPr>
          <w:rFonts w:ascii="Times New Roman" w:hAnsi="Times New Roman" w:cs="Times New Roman" w:hint="eastAsia"/>
          <w:sz w:val="24"/>
        </w:rPr>
        <w:t>N</w:t>
      </w:r>
      <w:r>
        <w:rPr>
          <w:rFonts w:ascii="Times New Roman" w:hAnsi="Times New Roman" w:cs="Times New Roman"/>
          <w:sz w:val="24"/>
        </w:rPr>
        <w:t>DVI</w:t>
      </w:r>
      <w:r>
        <w:rPr>
          <w:rFonts w:ascii="Times New Roman" w:hAnsi="Times New Roman" w:cs="Times New Roman"/>
          <w:sz w:val="24"/>
        </w:rPr>
        <w:t>灰度制图得到</w:t>
      </w:r>
      <w:r>
        <w:rPr>
          <w:rFonts w:ascii="Times New Roman" w:hAnsi="Times New Roman" w:cs="Times New Roman" w:hint="eastAsia"/>
          <w:sz w:val="24"/>
        </w:rPr>
        <w:t>图</w:t>
      </w:r>
      <w:r>
        <w:rPr>
          <w:rFonts w:ascii="Times New Roman" w:hAnsi="Times New Roman" w:cs="Times New Roman"/>
          <w:sz w:val="24"/>
        </w:rPr>
        <w:t>4-3</w:t>
      </w:r>
      <w:r>
        <w:rPr>
          <w:rFonts w:ascii="Times New Roman" w:hAnsi="Times New Roman" w:cs="Times New Roman" w:hint="eastAsia"/>
          <w:sz w:val="24"/>
        </w:rPr>
        <w:t>。</w:t>
      </w:r>
    </w:p>
    <w:p w14:paraId="653B1C36" w14:textId="77777777" w:rsidR="00915E8A" w:rsidRDefault="00000000">
      <w:pPr>
        <w:ind w:firstLineChars="200" w:firstLine="480"/>
        <w:rPr>
          <w:rFonts w:ascii="Times New Roman" w:hAnsi="Times New Roman" w:cs="Times New Roman"/>
          <w:sz w:val="24"/>
        </w:rPr>
      </w:pPr>
      <w:r>
        <w:rPr>
          <w:rFonts w:ascii="Times New Roman" w:hAnsi="Times New Roman" w:cs="Times New Roman"/>
          <w:noProof/>
          <w:sz w:val="24"/>
        </w:rPr>
        <w:drawing>
          <wp:inline distT="0" distB="0" distL="0" distR="0" wp14:anchorId="01E658F8" wp14:editId="7CEFCF46">
            <wp:extent cx="4458335" cy="3373120"/>
            <wp:effectExtent l="0" t="0" r="0" b="0"/>
            <wp:docPr id="29" name="图片 29" descr="N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NDV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65986" cy="3378980"/>
                    </a:xfrm>
                    <a:prstGeom prst="rect">
                      <a:avLst/>
                    </a:prstGeom>
                    <a:noFill/>
                    <a:ln>
                      <a:noFill/>
                    </a:ln>
                  </pic:spPr>
                </pic:pic>
              </a:graphicData>
            </a:graphic>
          </wp:inline>
        </w:drawing>
      </w:r>
    </w:p>
    <w:p w14:paraId="27B62699"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szCs w:val="21"/>
        </w:rPr>
        <w:t xml:space="preserve">4-3 </w:t>
      </w:r>
      <w:proofErr w:type="gramStart"/>
      <w:r>
        <w:rPr>
          <w:rFonts w:ascii="Times New Roman" w:eastAsia="黑体" w:hAnsi="Times New Roman" w:cs="Times New Roman" w:hint="eastAsia"/>
          <w:szCs w:val="21"/>
        </w:rPr>
        <w:t>窑家湾样</w:t>
      </w:r>
      <w:proofErr w:type="gramEnd"/>
      <w:r>
        <w:rPr>
          <w:rFonts w:ascii="Times New Roman" w:eastAsia="黑体" w:hAnsi="Times New Roman" w:cs="Times New Roman" w:hint="eastAsia"/>
          <w:szCs w:val="21"/>
        </w:rPr>
        <w:t>区的</w:t>
      </w:r>
      <w:r>
        <w:rPr>
          <w:rFonts w:ascii="Times New Roman" w:eastAsia="黑体" w:hAnsi="Times New Roman" w:cs="Times New Roman"/>
          <w:szCs w:val="21"/>
        </w:rPr>
        <w:t>NDVI</w:t>
      </w:r>
      <w:r>
        <w:rPr>
          <w:rFonts w:ascii="Times New Roman" w:eastAsia="黑体" w:hAnsi="Times New Roman" w:cs="Times New Roman" w:hint="eastAsia"/>
          <w:szCs w:val="21"/>
        </w:rPr>
        <w:t>取值</w:t>
      </w:r>
    </w:p>
    <w:p w14:paraId="11F39367"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lastRenderedPageBreak/>
        <w:t>叠置识别得到</w:t>
      </w:r>
      <w:proofErr w:type="gramStart"/>
      <w:r>
        <w:rPr>
          <w:rFonts w:ascii="Times New Roman" w:hAnsi="Times New Roman" w:cs="Times New Roman" w:hint="eastAsia"/>
          <w:sz w:val="24"/>
        </w:rPr>
        <w:t>窑家湾研究</w:t>
      </w:r>
      <w:proofErr w:type="gramEnd"/>
      <w:r>
        <w:rPr>
          <w:rFonts w:ascii="Times New Roman" w:hAnsi="Times New Roman" w:cs="Times New Roman" w:hint="eastAsia"/>
          <w:sz w:val="24"/>
        </w:rPr>
        <w:t>区的栅格灰度值，灰度量化位数为</w:t>
      </w:r>
      <w:r>
        <w:rPr>
          <w:rFonts w:ascii="Times New Roman" w:hAnsi="Times New Roman" w:cs="Times New Roman"/>
          <w:sz w:val="24"/>
        </w:rPr>
        <w:t>8</w:t>
      </w:r>
      <w:r>
        <w:rPr>
          <w:rFonts w:ascii="Times New Roman" w:hAnsi="Times New Roman" w:cs="Times New Roman" w:hint="eastAsia"/>
          <w:sz w:val="24"/>
        </w:rPr>
        <w:t>位，推得</w:t>
      </w:r>
      <w:r>
        <w:rPr>
          <w:rFonts w:ascii="Times New Roman" w:hAnsi="Times New Roman" w:cs="Times New Roman"/>
          <w:sz w:val="24"/>
        </w:rPr>
        <w:t>NDVI</w:t>
      </w:r>
      <w:r>
        <w:rPr>
          <w:rFonts w:ascii="Times New Roman" w:hAnsi="Times New Roman" w:cs="Times New Roman" w:hint="eastAsia"/>
          <w:sz w:val="24"/>
        </w:rPr>
        <w:t>数据标准化的还原公式如下：</w:t>
      </w:r>
    </w:p>
    <w:p w14:paraId="486A8566" w14:textId="77777777" w:rsidR="00915E8A" w:rsidRDefault="00000000">
      <w:pPr>
        <w:pStyle w:val="af"/>
      </w:pPr>
      <w:r>
        <w:rPr>
          <w:rFonts w:eastAsiaTheme="minorEastAsia"/>
          <w:iCs/>
        </w:rPr>
        <w:tab/>
      </w:r>
      <m:oMath>
        <m:r>
          <w:rPr>
            <w:rFonts w:ascii="Cambria Math" w:hAnsi="Cambria Math"/>
          </w:rPr>
          <m:t>NDVI</m:t>
        </m:r>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NDVI</m:t>
                </m:r>
              </m:e>
              <m:sub>
                <m:r>
                  <w:rPr>
                    <w:rFonts w:ascii="Cambria Math" w:hAnsi="Cambria Math"/>
                  </w:rPr>
                  <m:t>max</m:t>
                </m:r>
              </m:sub>
            </m:sSub>
            <m:r>
              <m:rPr>
                <m:sty m:val="p"/>
              </m:rPr>
              <w:rPr>
                <w:rFonts w:ascii="Cambria Math" w:hAnsi="Cambria Math"/>
              </w:rPr>
              <m:t>-</m:t>
            </m:r>
            <m:sSub>
              <m:sSubPr>
                <m:ctrlPr>
                  <w:rPr>
                    <w:rFonts w:ascii="Cambria Math" w:hAnsi="Cambria Math"/>
                    <w:szCs w:val="24"/>
                  </w:rPr>
                </m:ctrlPr>
              </m:sSubPr>
              <m:e>
                <m:r>
                  <w:rPr>
                    <w:rFonts w:ascii="Cambria Math" w:hAnsi="Cambria Math"/>
                  </w:rPr>
                  <m:t>NDVI</m:t>
                </m:r>
              </m:e>
              <m:sub>
                <m:r>
                  <w:rPr>
                    <w:rFonts w:ascii="Cambria Math" w:hAnsi="Cambria Math"/>
                  </w:rPr>
                  <m:t>min</m:t>
                </m:r>
              </m:sub>
            </m:sSub>
          </m:num>
          <m:den>
            <m:r>
              <m:rPr>
                <m:sty m:val="p"/>
              </m:rPr>
              <w:rPr>
                <w:rFonts w:ascii="Cambria Math" w:hAnsi="Cambria Math"/>
              </w:rPr>
              <m:t>255</m:t>
            </m:r>
          </m:den>
        </m:f>
        <m:r>
          <m:rPr>
            <m:sty m:val="p"/>
          </m:rPr>
          <w:rPr>
            <w:rFonts w:ascii="Cambria Math" w:hAnsi="Cambria Math"/>
          </w:rPr>
          <m:t>×</m:t>
        </m:r>
        <m:r>
          <w:rPr>
            <w:rFonts w:ascii="Cambria Math" w:hAnsi="Cambria Math"/>
          </w:rPr>
          <m:t>Gray</m:t>
        </m:r>
        <m:r>
          <m:rPr>
            <m:sty m:val="p"/>
          </m:rPr>
          <w:rPr>
            <w:rFonts w:ascii="Cambria Math" w:hAnsi="Cambria Math"/>
          </w:rPr>
          <m:t>+</m:t>
        </m:r>
        <m:sSub>
          <m:sSubPr>
            <m:ctrlPr>
              <w:rPr>
                <w:rFonts w:ascii="Cambria Math" w:hAnsi="Cambria Math"/>
                <w:szCs w:val="24"/>
              </w:rPr>
            </m:ctrlPr>
          </m:sSubPr>
          <m:e>
            <m:r>
              <w:rPr>
                <w:rFonts w:ascii="Cambria Math" w:hAnsi="Cambria Math"/>
              </w:rPr>
              <m:t>NDVI</m:t>
            </m:r>
          </m:e>
          <m:sub>
            <m:r>
              <w:rPr>
                <w:rFonts w:ascii="Cambria Math" w:hAnsi="Cambria Math"/>
              </w:rPr>
              <m:t>min</m:t>
            </m:r>
          </m:sub>
        </m:sSub>
        <m:r>
          <m:rPr>
            <m:sty m:val="p"/>
          </m:rPr>
          <w:rPr>
            <w:rFonts w:ascii="Cambria Math" w:hAnsi="Cambria Math"/>
          </w:rPr>
          <m:t xml:space="preserve"> </m:t>
        </m:r>
      </m:oMath>
      <w:r>
        <w:rPr>
          <w:rFonts w:eastAsiaTheme="minorEastAsia"/>
        </w:rPr>
        <w:tab/>
      </w:r>
      <w:r>
        <w:t>（</w:t>
      </w:r>
      <w:r>
        <w:rPr>
          <w:rFonts w:hint="eastAsia"/>
        </w:rPr>
        <w:t>4</w:t>
      </w:r>
      <w:r>
        <w:t>-12</w:t>
      </w:r>
      <w:r>
        <w:t>）</w:t>
      </w:r>
    </w:p>
    <w:p w14:paraId="4DC0D8BE"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式中，</w:t>
      </w:r>
      <w:r>
        <w:rPr>
          <w:rFonts w:ascii="Times New Roman" w:hAnsi="Times New Roman" w:cs="Times New Roman"/>
          <w:sz w:val="24"/>
        </w:rPr>
        <w:t>NDVI</w:t>
      </w:r>
      <w:r>
        <w:rPr>
          <w:rFonts w:ascii="Times New Roman" w:hAnsi="Times New Roman" w:cs="Times New Roman" w:hint="eastAsia"/>
          <w:sz w:val="24"/>
        </w:rPr>
        <w:t>为当前灰度对应植被指数；</w:t>
      </w:r>
      <w:proofErr w:type="spellStart"/>
      <w:r>
        <w:rPr>
          <w:rFonts w:ascii="Times New Roman" w:hAnsi="Times New Roman" w:cs="Times New Roman"/>
          <w:sz w:val="24"/>
        </w:rPr>
        <w:t>NDVI</w:t>
      </w:r>
      <w:r>
        <w:rPr>
          <w:rFonts w:ascii="Times New Roman" w:hAnsi="Times New Roman" w:cs="Times New Roman"/>
          <w:sz w:val="24"/>
          <w:vertAlign w:val="subscript"/>
        </w:rPr>
        <w:t>max</w:t>
      </w:r>
      <w:proofErr w:type="spellEnd"/>
      <w:r>
        <w:rPr>
          <w:rFonts w:ascii="Times New Roman" w:hAnsi="Times New Roman" w:cs="Times New Roman" w:hint="eastAsia"/>
          <w:sz w:val="24"/>
        </w:rPr>
        <w:t>与</w:t>
      </w:r>
      <w:proofErr w:type="spellStart"/>
      <w:r>
        <w:rPr>
          <w:rFonts w:ascii="Times New Roman" w:hAnsi="Times New Roman" w:cs="Times New Roman"/>
          <w:sz w:val="24"/>
        </w:rPr>
        <w:t>NDVI</w:t>
      </w:r>
      <w:r>
        <w:rPr>
          <w:rFonts w:ascii="Times New Roman" w:hAnsi="Times New Roman" w:cs="Times New Roman"/>
          <w:sz w:val="24"/>
          <w:vertAlign w:val="subscript"/>
        </w:rPr>
        <w:t>min</w:t>
      </w:r>
      <w:proofErr w:type="spellEnd"/>
      <w:r>
        <w:rPr>
          <w:rFonts w:ascii="Times New Roman" w:hAnsi="Times New Roman" w:cs="Times New Roman" w:hint="eastAsia"/>
          <w:sz w:val="24"/>
        </w:rPr>
        <w:t>为植被指数可取的最大值、最小值；</w:t>
      </w:r>
      <w:r>
        <w:rPr>
          <w:rFonts w:ascii="Times New Roman" w:hAnsi="Times New Roman" w:cs="Times New Roman"/>
          <w:sz w:val="24"/>
        </w:rPr>
        <w:t>Gray</w:t>
      </w:r>
      <w:r>
        <w:rPr>
          <w:rFonts w:ascii="Times New Roman" w:hAnsi="Times New Roman" w:cs="Times New Roman" w:hint="eastAsia"/>
          <w:sz w:val="24"/>
        </w:rPr>
        <w:t>为当前灰度值。</w:t>
      </w:r>
    </w:p>
    <w:p w14:paraId="7A47DD11"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据上述数据及公式计算得到</w:t>
      </w:r>
      <w:proofErr w:type="gramStart"/>
      <w:r>
        <w:rPr>
          <w:rFonts w:ascii="Times New Roman" w:hAnsi="Times New Roman" w:cs="Times New Roman"/>
          <w:sz w:val="24"/>
        </w:rPr>
        <w:t>窑家湾样</w:t>
      </w:r>
      <w:proofErr w:type="gramEnd"/>
      <w:r>
        <w:rPr>
          <w:rFonts w:ascii="Times New Roman" w:hAnsi="Times New Roman" w:cs="Times New Roman"/>
          <w:sz w:val="24"/>
        </w:rPr>
        <w:t>区的</w:t>
      </w:r>
      <w:r>
        <w:rPr>
          <w:rFonts w:ascii="Times New Roman" w:hAnsi="Times New Roman" w:cs="Times New Roman" w:hint="eastAsia"/>
          <w:sz w:val="24"/>
        </w:rPr>
        <w:t>N</w:t>
      </w:r>
      <w:r>
        <w:rPr>
          <w:rFonts w:ascii="Times New Roman" w:hAnsi="Times New Roman" w:cs="Times New Roman"/>
          <w:sz w:val="24"/>
        </w:rPr>
        <w:t>DVI</w:t>
      </w:r>
      <w:r>
        <w:rPr>
          <w:rFonts w:ascii="Times New Roman" w:hAnsi="Times New Roman" w:cs="Times New Roman"/>
          <w:sz w:val="24"/>
        </w:rPr>
        <w:t>指数为</w:t>
      </w:r>
      <w:r>
        <w:rPr>
          <w:rFonts w:ascii="Times New Roman" w:hAnsi="Times New Roman" w:cs="Times New Roman" w:hint="eastAsia"/>
          <w:sz w:val="24"/>
        </w:rPr>
        <w:t>0</w:t>
      </w:r>
      <w:r>
        <w:rPr>
          <w:rFonts w:ascii="Times New Roman" w:hAnsi="Times New Roman" w:cs="Times New Roman"/>
          <w:sz w:val="24"/>
        </w:rPr>
        <w:t>.54</w:t>
      </w:r>
      <w:r>
        <w:rPr>
          <w:rFonts w:ascii="Times New Roman" w:hAnsi="Times New Roman" w:cs="Times New Roman"/>
          <w:sz w:val="24"/>
        </w:rPr>
        <w:t>，相应的</w:t>
      </w:r>
      <w:r>
        <w:rPr>
          <w:rFonts w:ascii="Times New Roman" w:hAnsi="Times New Roman" w:cs="Times New Roman" w:hint="eastAsia"/>
          <w:sz w:val="24"/>
        </w:rPr>
        <w:t>C</w:t>
      </w:r>
      <w:r>
        <w:rPr>
          <w:rFonts w:ascii="Times New Roman" w:hAnsi="Times New Roman" w:cs="Times New Roman" w:hint="eastAsia"/>
          <w:sz w:val="24"/>
        </w:rPr>
        <w:t>因子取值为</w:t>
      </w:r>
      <w:r>
        <w:rPr>
          <w:rFonts w:ascii="Times New Roman" w:hAnsi="Times New Roman" w:cs="Times New Roman" w:hint="eastAsia"/>
          <w:sz w:val="24"/>
        </w:rPr>
        <w:t>0</w:t>
      </w:r>
      <w:r>
        <w:rPr>
          <w:rFonts w:ascii="Times New Roman" w:hAnsi="Times New Roman" w:cs="Times New Roman"/>
          <w:sz w:val="24"/>
        </w:rPr>
        <w:t>.18</w:t>
      </w:r>
      <w:r>
        <w:rPr>
          <w:rFonts w:ascii="Times New Roman" w:hAnsi="Times New Roman" w:cs="Times New Roman"/>
          <w:sz w:val="24"/>
        </w:rPr>
        <w:t>。</w:t>
      </w:r>
    </w:p>
    <w:p w14:paraId="31F8D288"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6" w:name="_Toc103005911"/>
      <w:r>
        <w:rPr>
          <w:rFonts w:ascii="Times New Roman" w:eastAsia="黑体" w:hAnsi="Times New Roman" w:cs="Times New Roman"/>
          <w:sz w:val="28"/>
          <w:szCs w:val="28"/>
        </w:rPr>
        <w:t xml:space="preserve">4.3.4 </w:t>
      </w:r>
      <w:r>
        <w:rPr>
          <w:rFonts w:ascii="Times New Roman" w:eastAsia="黑体" w:hAnsi="Times New Roman" w:cs="Times New Roman" w:hint="eastAsia"/>
          <w:sz w:val="28"/>
          <w:szCs w:val="28"/>
        </w:rPr>
        <w:t>水土保持措施因子</w:t>
      </w:r>
      <w:r>
        <w:rPr>
          <w:rFonts w:ascii="Times New Roman" w:eastAsia="黑体" w:hAnsi="Times New Roman" w:cs="Times New Roman"/>
          <w:i/>
          <w:sz w:val="28"/>
          <w:szCs w:val="28"/>
        </w:rPr>
        <w:t>P</w:t>
      </w:r>
      <w:bookmarkEnd w:id="56"/>
      <w:r>
        <w:rPr>
          <w:rFonts w:ascii="Times New Roman" w:eastAsia="黑体" w:hAnsi="Times New Roman" w:cs="Times New Roman"/>
          <w:sz w:val="28"/>
          <w:szCs w:val="28"/>
        </w:rPr>
        <w:t xml:space="preserve"> </w:t>
      </w:r>
    </w:p>
    <w:p w14:paraId="31B180E7"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水土保持措施因子描述研究区采取相应保护后的土壤侵蚀模数与顺坡种植时未采取相应措施的土壤侵蚀量之比，取值范围在</w:t>
      </w:r>
      <w:r>
        <w:rPr>
          <w:rFonts w:ascii="Times New Roman" w:hAnsi="Times New Roman" w:cs="Times New Roman"/>
          <w:sz w:val="24"/>
        </w:rPr>
        <w:t>0~1</w:t>
      </w:r>
      <w:r>
        <w:rPr>
          <w:rFonts w:ascii="Times New Roman" w:hAnsi="Times New Roman" w:cs="Times New Roman" w:hint="eastAsia"/>
          <w:sz w:val="24"/>
        </w:rPr>
        <w:t>之间。一般地，没有进行水保工程的区域</w:t>
      </w:r>
      <w:r>
        <w:rPr>
          <w:rFonts w:ascii="Times New Roman" w:hAnsi="Times New Roman" w:cs="Times New Roman"/>
          <w:sz w:val="24"/>
        </w:rPr>
        <w:t>P</w:t>
      </w:r>
      <w:r>
        <w:rPr>
          <w:rFonts w:ascii="Times New Roman" w:hAnsi="Times New Roman" w:cs="Times New Roman" w:hint="eastAsia"/>
          <w:sz w:val="24"/>
        </w:rPr>
        <w:t>值赋为</w:t>
      </w:r>
      <w:r>
        <w:rPr>
          <w:rFonts w:ascii="Times New Roman" w:hAnsi="Times New Roman" w:cs="Times New Roman"/>
          <w:sz w:val="24"/>
        </w:rPr>
        <w:t>1</w:t>
      </w:r>
      <w:r>
        <w:rPr>
          <w:rFonts w:ascii="Times New Roman" w:hAnsi="Times New Roman" w:cs="Times New Roman" w:hint="eastAsia"/>
          <w:sz w:val="24"/>
        </w:rPr>
        <w:t>，水域等无侵蚀发生区</w:t>
      </w:r>
      <w:r>
        <w:rPr>
          <w:rFonts w:ascii="Times New Roman" w:hAnsi="Times New Roman" w:cs="Times New Roman"/>
          <w:sz w:val="24"/>
        </w:rPr>
        <w:t>P</w:t>
      </w:r>
      <w:r>
        <w:rPr>
          <w:rFonts w:ascii="Times New Roman" w:hAnsi="Times New Roman" w:cs="Times New Roman" w:hint="eastAsia"/>
          <w:sz w:val="24"/>
        </w:rPr>
        <w:t>值赋为</w:t>
      </w:r>
      <w:r>
        <w:rPr>
          <w:rFonts w:ascii="Times New Roman" w:hAnsi="Times New Roman" w:cs="Times New Roman"/>
          <w:sz w:val="24"/>
        </w:rPr>
        <w:t>0</w:t>
      </w:r>
      <w:r>
        <w:rPr>
          <w:rFonts w:ascii="Times New Roman" w:hAnsi="Times New Roman" w:cs="Times New Roman" w:hint="eastAsia"/>
          <w:sz w:val="24"/>
        </w:rPr>
        <w:t>。</w:t>
      </w:r>
    </w:p>
    <w:p w14:paraId="01AADB10"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黄杰等</w:t>
      </w:r>
      <w:r>
        <w:rPr>
          <w:rFonts w:ascii="Times New Roman" w:hAnsi="Times New Roman" w:cs="Times New Roman"/>
          <w:sz w:val="24"/>
        </w:rPr>
        <w:fldChar w:fldCharType="begin"/>
      </w:r>
      <w:r>
        <w:rPr>
          <w:rFonts w:ascii="Times New Roman" w:hAnsi="Times New Roman" w:cs="Times New Roman"/>
          <w:sz w:val="24"/>
        </w:rPr>
        <w:instrText xml:space="preserve"> REF _Ref101118669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[26]</w:t>
      </w:r>
      <w:r>
        <w:rPr>
          <w:rFonts w:ascii="Times New Roman" w:hAnsi="Times New Roman" w:cs="Times New Roman"/>
          <w:sz w:val="24"/>
        </w:rPr>
        <w:fldChar w:fldCharType="end"/>
      </w:r>
      <w:r>
        <w:rPr>
          <w:rFonts w:ascii="Times New Roman" w:hAnsi="Times New Roman" w:cs="Times New Roman" w:hint="eastAsia"/>
          <w:sz w:val="24"/>
        </w:rPr>
        <w:t>较详尽地总结了</w:t>
      </w:r>
      <w:r>
        <w:rPr>
          <w:rFonts w:ascii="Times New Roman" w:hAnsi="Times New Roman" w:cs="Times New Roman"/>
          <w:sz w:val="24"/>
        </w:rPr>
        <w:t>RUSLE</w:t>
      </w:r>
      <w:r>
        <w:rPr>
          <w:rFonts w:ascii="Times New Roman" w:hAnsi="Times New Roman" w:cs="Times New Roman" w:hint="eastAsia"/>
          <w:sz w:val="24"/>
        </w:rPr>
        <w:t>模型中</w:t>
      </w:r>
      <w:r>
        <w:rPr>
          <w:rFonts w:ascii="Times New Roman" w:hAnsi="Times New Roman" w:cs="Times New Roman"/>
          <w:sz w:val="24"/>
        </w:rPr>
        <w:t>P</w:t>
      </w:r>
      <w:r>
        <w:rPr>
          <w:rFonts w:ascii="Times New Roman" w:hAnsi="Times New Roman" w:cs="Times New Roman" w:hint="eastAsia"/>
          <w:sz w:val="24"/>
        </w:rPr>
        <w:t>因子评估的各种方法及其优缺点，能够指导</w:t>
      </w:r>
      <w:r>
        <w:rPr>
          <w:rFonts w:ascii="Times New Roman" w:hAnsi="Times New Roman" w:cs="Times New Roman"/>
          <w:sz w:val="24"/>
        </w:rPr>
        <w:t>P</w:t>
      </w:r>
      <w:r>
        <w:rPr>
          <w:rFonts w:ascii="Times New Roman" w:hAnsi="Times New Roman" w:cs="Times New Roman" w:hint="eastAsia"/>
          <w:sz w:val="24"/>
        </w:rPr>
        <w:t>因子的计算。参考武翠</w:t>
      </w:r>
      <w:proofErr w:type="gramStart"/>
      <w:r>
        <w:rPr>
          <w:rFonts w:ascii="Times New Roman" w:hAnsi="Times New Roman" w:cs="Times New Roman" w:hint="eastAsia"/>
          <w:sz w:val="24"/>
        </w:rPr>
        <w:t>翠</w:t>
      </w:r>
      <w:proofErr w:type="gramEnd"/>
      <w:r>
        <w:rPr>
          <w:rFonts w:ascii="Times New Roman" w:hAnsi="Times New Roman" w:cs="Times New Roman"/>
          <w:sz w:val="24"/>
        </w:rPr>
        <w:fldChar w:fldCharType="begin"/>
      </w:r>
      <w:r>
        <w:rPr>
          <w:rFonts w:ascii="Times New Roman" w:hAnsi="Times New Roman" w:cs="Times New Roman"/>
          <w:sz w:val="24"/>
        </w:rPr>
        <w:instrText xml:space="preserve"> REF _Ref101118364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[1]</w:t>
      </w:r>
      <w:r>
        <w:rPr>
          <w:rFonts w:ascii="Times New Roman" w:hAnsi="Times New Roman" w:cs="Times New Roman"/>
          <w:sz w:val="24"/>
        </w:rPr>
        <w:fldChar w:fldCharType="end"/>
      </w:r>
      <w:r>
        <w:rPr>
          <w:rFonts w:ascii="Times New Roman" w:hAnsi="Times New Roman" w:cs="Times New Roman" w:hint="eastAsia"/>
          <w:sz w:val="24"/>
        </w:rPr>
        <w:t>利用土地利用类型对黄河兰州段的</w:t>
      </w:r>
      <w:r>
        <w:rPr>
          <w:rFonts w:ascii="Times New Roman" w:hAnsi="Times New Roman" w:cs="Times New Roman"/>
          <w:sz w:val="24"/>
        </w:rPr>
        <w:t>P</w:t>
      </w:r>
      <w:r>
        <w:rPr>
          <w:rFonts w:ascii="Times New Roman" w:hAnsi="Times New Roman" w:cs="Times New Roman" w:hint="eastAsia"/>
          <w:sz w:val="24"/>
        </w:rPr>
        <w:t>因子赋值，考虑到研究区位于陕西省境内，与甘肃兰州具有相似的干旱半干旱气候特征，决定借鉴该分类结果。各类土地利用方式对应的</w:t>
      </w:r>
      <w:r>
        <w:rPr>
          <w:rFonts w:ascii="Times New Roman" w:hAnsi="Times New Roman" w:cs="Times New Roman"/>
          <w:sz w:val="24"/>
        </w:rPr>
        <w:t>P</w:t>
      </w:r>
      <w:r>
        <w:rPr>
          <w:rFonts w:ascii="Times New Roman" w:hAnsi="Times New Roman" w:cs="Times New Roman" w:hint="eastAsia"/>
          <w:sz w:val="24"/>
        </w:rPr>
        <w:t>取值如下表</w:t>
      </w:r>
      <w:r>
        <w:rPr>
          <w:rFonts w:ascii="Times New Roman" w:hAnsi="Times New Roman" w:cs="Times New Roman"/>
          <w:sz w:val="24"/>
        </w:rPr>
        <w:t>4-2</w:t>
      </w:r>
      <w:r>
        <w:rPr>
          <w:rFonts w:ascii="Times New Roman" w:hAnsi="Times New Roman" w:cs="Times New Roman" w:hint="eastAsia"/>
          <w:sz w:val="24"/>
        </w:rPr>
        <w:t>所示。</w:t>
      </w:r>
    </w:p>
    <w:p w14:paraId="12A2B0AF"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szCs w:val="21"/>
        </w:rPr>
        <w:t xml:space="preserve">4-2 </w:t>
      </w:r>
      <w:r>
        <w:rPr>
          <w:rFonts w:ascii="Times New Roman" w:eastAsia="黑体" w:hAnsi="Times New Roman" w:cs="Times New Roman" w:hint="eastAsia"/>
          <w:szCs w:val="21"/>
        </w:rPr>
        <w:t>研究区</w:t>
      </w:r>
      <w:r>
        <w:rPr>
          <w:rFonts w:ascii="Times New Roman" w:eastAsia="黑体" w:hAnsi="Times New Roman" w:cs="Times New Roman"/>
          <w:szCs w:val="21"/>
        </w:rPr>
        <w:t>P</w:t>
      </w:r>
      <w:r>
        <w:rPr>
          <w:rFonts w:ascii="Times New Roman" w:eastAsia="黑体" w:hAnsi="Times New Roman" w:cs="Times New Roman" w:hint="eastAsia"/>
          <w:szCs w:val="21"/>
        </w:rPr>
        <w:t>因子的取值对照表</w:t>
      </w:r>
    </w:p>
    <w:tbl>
      <w:tblPr>
        <w:tblStyle w:val="11"/>
        <w:tblW w:w="8292"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78"/>
        <w:gridCol w:w="1379"/>
        <w:gridCol w:w="1395"/>
        <w:gridCol w:w="1380"/>
        <w:gridCol w:w="1380"/>
        <w:gridCol w:w="1380"/>
      </w:tblGrid>
      <w:tr w:rsidR="00915E8A" w14:paraId="1E9603BE" w14:textId="77777777">
        <w:tc>
          <w:tcPr>
            <w:tcW w:w="1378" w:type="dxa"/>
          </w:tcPr>
          <w:p w14:paraId="0660E214"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hint="eastAsia"/>
                <w:b/>
                <w:kern w:val="0"/>
                <w:szCs w:val="24"/>
              </w:rPr>
              <w:t>用地</w:t>
            </w:r>
          </w:p>
          <w:p w14:paraId="4DCDBBBB"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hint="eastAsia"/>
                <w:b/>
                <w:kern w:val="0"/>
                <w:szCs w:val="24"/>
              </w:rPr>
              <w:t>类型</w:t>
            </w:r>
          </w:p>
        </w:tc>
        <w:tc>
          <w:tcPr>
            <w:tcW w:w="1379" w:type="dxa"/>
          </w:tcPr>
          <w:p w14:paraId="68A7E40D" w14:textId="77777777" w:rsidR="00915E8A" w:rsidRDefault="00000000">
            <w:pPr>
              <w:spacing w:line="600" w:lineRule="auto"/>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林区</w:t>
            </w:r>
          </w:p>
        </w:tc>
        <w:tc>
          <w:tcPr>
            <w:tcW w:w="1395" w:type="dxa"/>
          </w:tcPr>
          <w:p w14:paraId="0BE4AEE0" w14:textId="77777777" w:rsidR="00915E8A" w:rsidRDefault="00000000">
            <w:pPr>
              <w:spacing w:line="600" w:lineRule="auto"/>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草地</w:t>
            </w:r>
          </w:p>
        </w:tc>
        <w:tc>
          <w:tcPr>
            <w:tcW w:w="1380" w:type="dxa"/>
          </w:tcPr>
          <w:p w14:paraId="5F158D48" w14:textId="77777777" w:rsidR="00915E8A" w:rsidRDefault="00000000">
            <w:pPr>
              <w:spacing w:line="600" w:lineRule="auto"/>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旱地</w:t>
            </w:r>
          </w:p>
        </w:tc>
        <w:tc>
          <w:tcPr>
            <w:tcW w:w="1380" w:type="dxa"/>
          </w:tcPr>
          <w:p w14:paraId="58D9EF0D" w14:textId="77777777" w:rsidR="00915E8A" w:rsidRDefault="00000000">
            <w:pPr>
              <w:spacing w:line="600" w:lineRule="auto"/>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河流</w:t>
            </w:r>
          </w:p>
        </w:tc>
        <w:tc>
          <w:tcPr>
            <w:tcW w:w="1380" w:type="dxa"/>
          </w:tcPr>
          <w:p w14:paraId="3BB4B524" w14:textId="77777777" w:rsidR="00915E8A" w:rsidRDefault="00000000">
            <w:pPr>
              <w:spacing w:line="600" w:lineRule="auto"/>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未利用地</w:t>
            </w:r>
          </w:p>
        </w:tc>
      </w:tr>
      <w:tr w:rsidR="00915E8A" w14:paraId="32D723C3" w14:textId="77777777">
        <w:tc>
          <w:tcPr>
            <w:tcW w:w="1378" w:type="dxa"/>
          </w:tcPr>
          <w:p w14:paraId="7C1A4572" w14:textId="77777777" w:rsidR="00915E8A" w:rsidRDefault="00000000">
            <w:pPr>
              <w:spacing w:line="300" w:lineRule="auto"/>
              <w:jc w:val="center"/>
              <w:rPr>
                <w:rFonts w:ascii="Times New Roman" w:eastAsia="宋体" w:hAnsi="Times New Roman" w:cs="Times New Roman"/>
                <w:b/>
                <w:i/>
                <w:kern w:val="0"/>
                <w:szCs w:val="24"/>
              </w:rPr>
            </w:pPr>
            <w:r>
              <w:rPr>
                <w:rFonts w:ascii="Times New Roman" w:eastAsia="宋体" w:hAnsi="Times New Roman" w:cs="Times New Roman"/>
                <w:b/>
                <w:i/>
                <w:kern w:val="0"/>
                <w:szCs w:val="24"/>
              </w:rPr>
              <w:t>P</w:t>
            </w:r>
          </w:p>
        </w:tc>
        <w:tc>
          <w:tcPr>
            <w:tcW w:w="1379" w:type="dxa"/>
          </w:tcPr>
          <w:p w14:paraId="16E713D0" w14:textId="77777777" w:rsidR="00915E8A" w:rsidRDefault="00000000">
            <w:pPr>
              <w:spacing w:line="30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1</w:t>
            </w:r>
          </w:p>
        </w:tc>
        <w:tc>
          <w:tcPr>
            <w:tcW w:w="1395" w:type="dxa"/>
          </w:tcPr>
          <w:p w14:paraId="39EFCD88" w14:textId="77777777" w:rsidR="00915E8A" w:rsidRDefault="00000000">
            <w:pPr>
              <w:spacing w:line="30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0.15</w:t>
            </w:r>
          </w:p>
        </w:tc>
        <w:tc>
          <w:tcPr>
            <w:tcW w:w="1380" w:type="dxa"/>
          </w:tcPr>
          <w:p w14:paraId="3FACB25F" w14:textId="77777777" w:rsidR="00915E8A" w:rsidRDefault="00000000">
            <w:pPr>
              <w:spacing w:line="30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0.35</w:t>
            </w:r>
          </w:p>
        </w:tc>
        <w:tc>
          <w:tcPr>
            <w:tcW w:w="1380" w:type="dxa"/>
          </w:tcPr>
          <w:p w14:paraId="5F43C9CA" w14:textId="77777777" w:rsidR="00915E8A" w:rsidRDefault="00000000">
            <w:pPr>
              <w:spacing w:line="30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0</w:t>
            </w:r>
          </w:p>
        </w:tc>
        <w:tc>
          <w:tcPr>
            <w:tcW w:w="1380" w:type="dxa"/>
          </w:tcPr>
          <w:p w14:paraId="46A13E12" w14:textId="77777777" w:rsidR="00915E8A" w:rsidRDefault="00000000">
            <w:pPr>
              <w:spacing w:line="300" w:lineRule="auto"/>
              <w:jc w:val="center"/>
              <w:rPr>
                <w:rFonts w:ascii="Times New Roman" w:eastAsia="宋体" w:hAnsi="Times New Roman" w:cs="Times New Roman"/>
                <w:kern w:val="0"/>
                <w:szCs w:val="21"/>
              </w:rPr>
            </w:pPr>
            <w:r>
              <w:rPr>
                <w:rFonts w:ascii="Times New Roman" w:eastAsia="宋体" w:hAnsi="Times New Roman" w:cs="Times New Roman"/>
                <w:kern w:val="0"/>
                <w:szCs w:val="21"/>
              </w:rPr>
              <w:t>1</w:t>
            </w:r>
          </w:p>
        </w:tc>
      </w:tr>
    </w:tbl>
    <w:p w14:paraId="0283C6E9" w14:textId="77777777" w:rsidR="00915E8A" w:rsidRDefault="00915E8A">
      <w:pPr>
        <w:ind w:firstLineChars="200" w:firstLine="480"/>
        <w:rPr>
          <w:rFonts w:ascii="Times New Roman" w:hAnsi="Times New Roman" w:cs="Times New Roman"/>
          <w:sz w:val="24"/>
        </w:rPr>
      </w:pPr>
    </w:p>
    <w:p w14:paraId="14728EAC" w14:textId="77777777" w:rsidR="00915E8A" w:rsidRDefault="00000000">
      <w:pPr>
        <w:ind w:firstLineChars="200" w:firstLine="480"/>
        <w:rPr>
          <w:rFonts w:ascii="Times New Roman" w:hAnsi="Times New Roman" w:cs="Times New Roman"/>
          <w:sz w:val="24"/>
        </w:rPr>
      </w:pPr>
      <w:proofErr w:type="gramStart"/>
      <w:r>
        <w:rPr>
          <w:rFonts w:ascii="Times New Roman" w:hAnsi="Times New Roman" w:cs="Times New Roman" w:hint="eastAsia"/>
          <w:sz w:val="24"/>
        </w:rPr>
        <w:t>窑家湾样</w:t>
      </w:r>
      <w:proofErr w:type="gramEnd"/>
      <w:r>
        <w:rPr>
          <w:rFonts w:ascii="Times New Roman" w:hAnsi="Times New Roman" w:cs="Times New Roman" w:hint="eastAsia"/>
          <w:sz w:val="24"/>
        </w:rPr>
        <w:t>区内坡面</w:t>
      </w:r>
      <w:proofErr w:type="gramStart"/>
      <w:r>
        <w:rPr>
          <w:rFonts w:ascii="Times New Roman" w:hAnsi="Times New Roman" w:cs="Times New Roman" w:hint="eastAsia"/>
          <w:sz w:val="24"/>
        </w:rPr>
        <w:t>原先为坡耕地</w:t>
      </w:r>
      <w:proofErr w:type="gramEnd"/>
      <w:r>
        <w:rPr>
          <w:rFonts w:ascii="Times New Roman" w:hAnsi="Times New Roman" w:cs="Times New Roman" w:hint="eastAsia"/>
          <w:sz w:val="24"/>
        </w:rPr>
        <w:t>，改修梯田后仍种植农作物，故研究过程中将</w:t>
      </w:r>
      <w:r>
        <w:rPr>
          <w:rFonts w:ascii="Times New Roman" w:hAnsi="Times New Roman" w:cs="Times New Roman"/>
          <w:sz w:val="24"/>
        </w:rPr>
        <w:t>P</w:t>
      </w:r>
      <w:proofErr w:type="gramStart"/>
      <w:r>
        <w:rPr>
          <w:rFonts w:ascii="Times New Roman" w:hAnsi="Times New Roman" w:cs="Times New Roman" w:hint="eastAsia"/>
          <w:sz w:val="24"/>
        </w:rPr>
        <w:t>值统一</w:t>
      </w:r>
      <w:proofErr w:type="gramEnd"/>
      <w:r>
        <w:rPr>
          <w:rFonts w:ascii="Times New Roman" w:hAnsi="Times New Roman" w:cs="Times New Roman" w:hint="eastAsia"/>
          <w:sz w:val="24"/>
        </w:rPr>
        <w:t>定为</w:t>
      </w:r>
      <w:r>
        <w:rPr>
          <w:rFonts w:ascii="Times New Roman" w:hAnsi="Times New Roman" w:cs="Times New Roman"/>
          <w:sz w:val="24"/>
        </w:rPr>
        <w:t>0.15</w:t>
      </w:r>
      <w:r>
        <w:rPr>
          <w:rFonts w:ascii="Times New Roman" w:hAnsi="Times New Roman" w:cs="Times New Roman" w:hint="eastAsia"/>
          <w:sz w:val="24"/>
        </w:rPr>
        <w:t>，以便突显坡度坡长因子</w:t>
      </w:r>
      <w:r>
        <w:rPr>
          <w:rFonts w:ascii="Times New Roman" w:hAnsi="Times New Roman" w:cs="Times New Roman"/>
          <w:sz w:val="24"/>
        </w:rPr>
        <w:t>LS</w:t>
      </w:r>
      <w:r>
        <w:rPr>
          <w:rFonts w:ascii="Times New Roman" w:hAnsi="Times New Roman" w:cs="Times New Roman" w:hint="eastAsia"/>
          <w:sz w:val="24"/>
        </w:rPr>
        <w:t>对土壤侵蚀量的影响。在后续的研究中，将再讨论</w:t>
      </w:r>
      <w:r>
        <w:rPr>
          <w:rFonts w:ascii="Times New Roman" w:hAnsi="Times New Roman" w:cs="Times New Roman" w:hint="eastAsia"/>
          <w:sz w:val="24"/>
        </w:rPr>
        <w:t>P</w:t>
      </w:r>
      <w:r>
        <w:rPr>
          <w:rFonts w:ascii="Times New Roman" w:hAnsi="Times New Roman" w:cs="Times New Roman" w:hint="eastAsia"/>
          <w:sz w:val="24"/>
        </w:rPr>
        <w:t>值发生变动的情况。</w:t>
      </w:r>
    </w:p>
    <w:p w14:paraId="09D80E8B"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7" w:name="_Toc103005912"/>
      <w:r>
        <w:rPr>
          <w:rFonts w:ascii="Times New Roman" w:eastAsia="黑体" w:hAnsi="Times New Roman" w:cs="Times New Roman"/>
          <w:sz w:val="28"/>
          <w:szCs w:val="28"/>
        </w:rPr>
        <w:t xml:space="preserve">4.3.5 </w:t>
      </w:r>
      <w:r>
        <w:rPr>
          <w:rFonts w:ascii="Times New Roman" w:eastAsia="黑体" w:hAnsi="Times New Roman" w:cs="Times New Roman" w:hint="eastAsia"/>
          <w:sz w:val="28"/>
          <w:szCs w:val="28"/>
        </w:rPr>
        <w:t>各因子计算结果汇总</w:t>
      </w:r>
      <w:bookmarkEnd w:id="57"/>
    </w:p>
    <w:p w14:paraId="40B29B80"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依据项目思路，研究重点内容是对梯田建设前后</w:t>
      </w:r>
      <w:r>
        <w:rPr>
          <w:rFonts w:ascii="Times New Roman" w:hAnsi="Times New Roman" w:cs="Times New Roman"/>
          <w:sz w:val="24"/>
        </w:rPr>
        <w:t>LS</w:t>
      </w:r>
      <w:r>
        <w:rPr>
          <w:rFonts w:ascii="Times New Roman" w:hAnsi="Times New Roman" w:cs="Times New Roman"/>
          <w:sz w:val="24"/>
        </w:rPr>
        <w:t>地形因子的特征提取，假定其余各因子在坡改梯前后的值和域内分布状况保持不变。故如前所述，对于水土保持措施指数、植被覆盖因子、土壤可蚀性因子、降水侵蚀能力因子，均以窑家湾经纬度位置对应的属性即作为样区范围内统一的因子取值。结果如表</w:t>
      </w:r>
      <w:r>
        <w:rPr>
          <w:rFonts w:ascii="Times New Roman" w:hAnsi="Times New Roman" w:cs="Times New Roman"/>
          <w:sz w:val="24"/>
        </w:rPr>
        <w:t>4-3</w:t>
      </w:r>
      <w:r>
        <w:rPr>
          <w:rFonts w:ascii="Times New Roman" w:hAnsi="Times New Roman" w:cs="Times New Roman"/>
          <w:sz w:val="24"/>
        </w:rPr>
        <w:t>。</w:t>
      </w:r>
    </w:p>
    <w:p w14:paraId="1F044F66" w14:textId="77777777" w:rsidR="00915E8A" w:rsidRDefault="00915E8A">
      <w:pPr>
        <w:ind w:firstLineChars="200" w:firstLine="480"/>
        <w:rPr>
          <w:rFonts w:ascii="Times New Roman" w:hAnsi="Times New Roman" w:cs="Times New Roman"/>
          <w:sz w:val="24"/>
        </w:rPr>
      </w:pPr>
    </w:p>
    <w:p w14:paraId="0366C3FD"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4-3 </w:t>
      </w:r>
      <w:r>
        <w:rPr>
          <w:rFonts w:ascii="Times New Roman" w:eastAsia="黑体" w:hAnsi="Times New Roman" w:cs="Times New Roman"/>
          <w:szCs w:val="21"/>
        </w:rPr>
        <w:t>模型各次要因子的取值</w:t>
      </w:r>
    </w:p>
    <w:tbl>
      <w:tblPr>
        <w:tblStyle w:val="11"/>
        <w:tblW w:w="8364" w:type="dxa"/>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993"/>
        <w:gridCol w:w="2268"/>
        <w:gridCol w:w="2693"/>
        <w:gridCol w:w="1276"/>
        <w:gridCol w:w="1134"/>
      </w:tblGrid>
      <w:tr w:rsidR="00915E8A" w14:paraId="037A705D" w14:textId="77777777">
        <w:tc>
          <w:tcPr>
            <w:tcW w:w="993" w:type="dxa"/>
          </w:tcPr>
          <w:p w14:paraId="187982C6"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b/>
                <w:kern w:val="0"/>
                <w:szCs w:val="24"/>
              </w:rPr>
              <w:t>因子</w:t>
            </w:r>
          </w:p>
          <w:p w14:paraId="089AB2CF"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b/>
                <w:kern w:val="0"/>
                <w:szCs w:val="24"/>
              </w:rPr>
              <w:t>名称</w:t>
            </w:r>
          </w:p>
        </w:tc>
        <w:tc>
          <w:tcPr>
            <w:tcW w:w="2268" w:type="dxa"/>
          </w:tcPr>
          <w:p w14:paraId="31CA709D"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R/</w:t>
            </w:r>
          </w:p>
          <w:p w14:paraId="3E4F0077"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0"/>
              </w:rPr>
              <w:t>[</w:t>
            </w:r>
            <w:proofErr w:type="spellStart"/>
            <w:r>
              <w:rPr>
                <w:rFonts w:ascii="Times New Roman" w:eastAsia="宋体" w:hAnsi="Times New Roman" w:cs="Times New Roman"/>
                <w:kern w:val="0"/>
                <w:szCs w:val="20"/>
              </w:rPr>
              <w:t>MJ·mm</w:t>
            </w:r>
            <w:proofErr w:type="spellEnd"/>
            <w:r>
              <w:rPr>
                <w:rFonts w:ascii="Times New Roman" w:eastAsia="宋体" w:hAnsi="Times New Roman" w:cs="Times New Roman"/>
                <w:kern w:val="0"/>
                <w:szCs w:val="20"/>
              </w:rPr>
              <w:t>/(hm</w:t>
            </w:r>
            <w:r>
              <w:rPr>
                <w:rFonts w:ascii="Times New Roman" w:eastAsia="宋体" w:hAnsi="Times New Roman" w:cs="Times New Roman"/>
                <w:kern w:val="0"/>
                <w:szCs w:val="20"/>
                <w:vertAlign w:val="superscript"/>
              </w:rPr>
              <w:t>2</w:t>
            </w:r>
            <w:r>
              <w:rPr>
                <w:rFonts w:ascii="Times New Roman" w:eastAsia="宋体" w:hAnsi="Times New Roman" w:cs="Times New Roman"/>
                <w:kern w:val="0"/>
                <w:szCs w:val="20"/>
              </w:rPr>
              <w:t>·h·a)]</w:t>
            </w:r>
          </w:p>
        </w:tc>
        <w:tc>
          <w:tcPr>
            <w:tcW w:w="2693" w:type="dxa"/>
          </w:tcPr>
          <w:p w14:paraId="77D1AF5E"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K/</w:t>
            </w:r>
          </w:p>
          <w:p w14:paraId="424196B2"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0"/>
              </w:rPr>
              <w:t>[t·hm</w:t>
            </w:r>
            <w:r>
              <w:rPr>
                <w:rFonts w:ascii="Times New Roman" w:eastAsia="宋体" w:hAnsi="Times New Roman" w:cs="Times New Roman"/>
                <w:kern w:val="0"/>
                <w:szCs w:val="20"/>
                <w:vertAlign w:val="superscript"/>
              </w:rPr>
              <w:t>2</w:t>
            </w:r>
            <w:r>
              <w:rPr>
                <w:rFonts w:ascii="Times New Roman" w:eastAsia="宋体" w:hAnsi="Times New Roman" w:cs="Times New Roman"/>
                <w:kern w:val="0"/>
                <w:szCs w:val="20"/>
              </w:rPr>
              <w:t>·h/(hm</w:t>
            </w:r>
            <w:r>
              <w:rPr>
                <w:rFonts w:ascii="Times New Roman" w:eastAsia="宋体" w:hAnsi="Times New Roman" w:cs="Times New Roman"/>
                <w:kern w:val="0"/>
                <w:szCs w:val="20"/>
                <w:vertAlign w:val="superscript"/>
              </w:rPr>
              <w:t>2</w:t>
            </w:r>
            <w:r>
              <w:rPr>
                <w:rFonts w:ascii="Times New Roman" w:eastAsia="宋体" w:hAnsi="Times New Roman" w:cs="Times New Roman"/>
                <w:kern w:val="0"/>
                <w:szCs w:val="20"/>
              </w:rPr>
              <w:t>·MJ·mm)]</w:t>
            </w:r>
          </w:p>
        </w:tc>
        <w:tc>
          <w:tcPr>
            <w:tcW w:w="1276" w:type="dxa"/>
          </w:tcPr>
          <w:p w14:paraId="693EF3B8"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C/</w:t>
            </w:r>
          </w:p>
          <w:p w14:paraId="2F18B781"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w:t>
            </w:r>
            <w:r>
              <w:rPr>
                <w:rFonts w:ascii="Times New Roman" w:eastAsia="宋体" w:hAnsi="Times New Roman" w:cs="Times New Roman"/>
                <w:kern w:val="0"/>
                <w:szCs w:val="24"/>
              </w:rPr>
              <w:t>无量纲</w:t>
            </w:r>
            <w:r>
              <w:rPr>
                <w:rFonts w:ascii="Times New Roman" w:eastAsia="宋体" w:hAnsi="Times New Roman" w:cs="Times New Roman"/>
                <w:kern w:val="0"/>
                <w:szCs w:val="24"/>
              </w:rPr>
              <w:t>]</w:t>
            </w:r>
          </w:p>
        </w:tc>
        <w:tc>
          <w:tcPr>
            <w:tcW w:w="1134" w:type="dxa"/>
          </w:tcPr>
          <w:p w14:paraId="6244ABA6"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P/</w:t>
            </w:r>
          </w:p>
          <w:p w14:paraId="7F79ECB2" w14:textId="77777777" w:rsidR="00915E8A" w:rsidRDefault="00000000">
            <w:pPr>
              <w:spacing w:line="276"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w:t>
            </w:r>
            <w:r>
              <w:rPr>
                <w:rFonts w:ascii="Times New Roman" w:eastAsia="宋体" w:hAnsi="Times New Roman" w:cs="Times New Roman"/>
                <w:kern w:val="0"/>
                <w:szCs w:val="24"/>
              </w:rPr>
              <w:t>无量纲</w:t>
            </w:r>
            <w:r>
              <w:rPr>
                <w:rFonts w:ascii="Times New Roman" w:eastAsia="宋体" w:hAnsi="Times New Roman" w:cs="Times New Roman"/>
                <w:kern w:val="0"/>
                <w:szCs w:val="24"/>
              </w:rPr>
              <w:t>]</w:t>
            </w:r>
          </w:p>
        </w:tc>
      </w:tr>
      <w:tr w:rsidR="00915E8A" w14:paraId="37D2F847" w14:textId="77777777">
        <w:tc>
          <w:tcPr>
            <w:tcW w:w="993" w:type="dxa"/>
          </w:tcPr>
          <w:p w14:paraId="0B355177" w14:textId="77777777" w:rsidR="00915E8A" w:rsidRDefault="00000000">
            <w:pPr>
              <w:spacing w:line="300" w:lineRule="auto"/>
              <w:jc w:val="center"/>
              <w:rPr>
                <w:rFonts w:ascii="Times New Roman" w:eastAsia="宋体" w:hAnsi="Times New Roman" w:cs="Times New Roman"/>
                <w:b/>
                <w:kern w:val="0"/>
                <w:szCs w:val="24"/>
              </w:rPr>
            </w:pPr>
            <w:r>
              <w:rPr>
                <w:rFonts w:ascii="Times New Roman" w:eastAsia="宋体" w:hAnsi="Times New Roman" w:cs="Times New Roman"/>
                <w:b/>
                <w:kern w:val="0"/>
                <w:szCs w:val="24"/>
              </w:rPr>
              <w:t>取值</w:t>
            </w:r>
          </w:p>
        </w:tc>
        <w:tc>
          <w:tcPr>
            <w:tcW w:w="2268" w:type="dxa"/>
          </w:tcPr>
          <w:p w14:paraId="1783061E"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1067</w:t>
            </w:r>
          </w:p>
        </w:tc>
        <w:tc>
          <w:tcPr>
            <w:tcW w:w="2693" w:type="dxa"/>
          </w:tcPr>
          <w:p w14:paraId="188E761B"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0.022</w:t>
            </w:r>
          </w:p>
        </w:tc>
        <w:tc>
          <w:tcPr>
            <w:tcW w:w="1276" w:type="dxa"/>
          </w:tcPr>
          <w:p w14:paraId="2C55AF0B"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0.180</w:t>
            </w:r>
          </w:p>
        </w:tc>
        <w:tc>
          <w:tcPr>
            <w:tcW w:w="1134" w:type="dxa"/>
          </w:tcPr>
          <w:p w14:paraId="6E290C8A" w14:textId="77777777" w:rsidR="00915E8A" w:rsidRDefault="00000000">
            <w:pPr>
              <w:spacing w:line="300" w:lineRule="auto"/>
              <w:jc w:val="center"/>
              <w:rPr>
                <w:rFonts w:ascii="Times New Roman" w:eastAsia="宋体" w:hAnsi="Times New Roman" w:cs="Times New Roman"/>
                <w:kern w:val="0"/>
                <w:szCs w:val="24"/>
              </w:rPr>
            </w:pPr>
            <w:r>
              <w:rPr>
                <w:rFonts w:ascii="Times New Roman" w:eastAsia="宋体" w:hAnsi="Times New Roman" w:cs="Times New Roman"/>
                <w:kern w:val="0"/>
                <w:szCs w:val="24"/>
              </w:rPr>
              <w:t>0.150</w:t>
            </w:r>
          </w:p>
        </w:tc>
      </w:tr>
    </w:tbl>
    <w:p w14:paraId="338B963C" w14:textId="77777777" w:rsidR="00915E8A" w:rsidRDefault="00915E8A">
      <w:pPr>
        <w:ind w:firstLineChars="200" w:firstLine="480"/>
        <w:rPr>
          <w:rFonts w:ascii="Times New Roman" w:hAnsi="Times New Roman" w:cs="Times New Roman"/>
          <w:sz w:val="24"/>
        </w:rPr>
      </w:pPr>
    </w:p>
    <w:p w14:paraId="0D0F387E" w14:textId="77777777" w:rsidR="00915E8A" w:rsidRDefault="00915E8A">
      <w:pPr>
        <w:ind w:firstLineChars="200" w:firstLine="640"/>
        <w:rPr>
          <w:rFonts w:ascii="Times New Roman" w:eastAsia="黑体" w:hAnsi="Times New Roman" w:cs="Times New Roman"/>
          <w:kern w:val="44"/>
          <w:sz w:val="32"/>
          <w:szCs w:val="32"/>
        </w:rPr>
      </w:pPr>
    </w:p>
    <w:p w14:paraId="48C460E8" w14:textId="77777777" w:rsidR="00915E8A" w:rsidRDefault="00915E8A">
      <w:pPr>
        <w:ind w:firstLineChars="200" w:firstLine="480"/>
        <w:jc w:val="center"/>
        <w:rPr>
          <w:rFonts w:ascii="Times New Roman" w:eastAsia="宋体" w:hAnsi="Times New Roman" w:cs="Times New Roman"/>
          <w:sz w:val="24"/>
        </w:rPr>
        <w:sectPr w:rsidR="00915E8A">
          <w:headerReference w:type="default" r:id="rId48"/>
          <w:pgSz w:w="11906" w:h="16838"/>
          <w:pgMar w:top="1440" w:right="1800" w:bottom="1440" w:left="1800" w:header="851" w:footer="992" w:gutter="0"/>
          <w:cols w:space="720"/>
          <w:docGrid w:type="lines" w:linePitch="312"/>
        </w:sectPr>
      </w:pPr>
    </w:p>
    <w:p w14:paraId="30C68B4F" w14:textId="77777777" w:rsidR="00915E8A" w:rsidRDefault="00000000">
      <w:pPr>
        <w:keepNext/>
        <w:keepLines/>
        <w:spacing w:beforeLines="100" w:before="312" w:afterLines="100" w:after="312"/>
        <w:jc w:val="center"/>
        <w:outlineLvl w:val="0"/>
        <w:rPr>
          <w:rFonts w:ascii="黑体" w:eastAsia="黑体" w:hAnsi="黑体" w:cs="Times New Roman"/>
          <w:b/>
          <w:kern w:val="44"/>
          <w:sz w:val="32"/>
          <w:szCs w:val="32"/>
        </w:rPr>
      </w:pPr>
      <w:bookmarkStart w:id="58" w:name="_Toc103005913"/>
      <w:r>
        <w:rPr>
          <w:rFonts w:ascii="黑体" w:eastAsia="黑体" w:hAnsi="黑体" w:cs="Times New Roman"/>
          <w:b/>
          <w:kern w:val="44"/>
          <w:sz w:val="32"/>
          <w:szCs w:val="32"/>
        </w:rPr>
        <w:lastRenderedPageBreak/>
        <w:t xml:space="preserve">第5章 </w:t>
      </w:r>
      <w:r>
        <w:rPr>
          <w:rFonts w:ascii="黑体" w:eastAsia="黑体" w:hAnsi="黑体" w:cs="Times New Roman" w:hint="eastAsia"/>
          <w:b/>
          <w:kern w:val="44"/>
          <w:sz w:val="32"/>
          <w:szCs w:val="32"/>
        </w:rPr>
        <w:t>梯田</w:t>
      </w:r>
      <w:r>
        <w:rPr>
          <w:rFonts w:ascii="黑体" w:eastAsia="黑体" w:hAnsi="黑体" w:cs="Times New Roman"/>
          <w:b/>
          <w:kern w:val="44"/>
          <w:sz w:val="32"/>
          <w:szCs w:val="32"/>
        </w:rPr>
        <w:t>建设前后土壤侵蚀量变化分析</w:t>
      </w:r>
      <w:bookmarkEnd w:id="58"/>
    </w:p>
    <w:p w14:paraId="4BDB262C"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项目</w:t>
      </w:r>
      <w:proofErr w:type="gramStart"/>
      <w:r>
        <w:rPr>
          <w:rFonts w:ascii="Times New Roman" w:hAnsi="Times New Roman" w:cs="Times New Roman"/>
          <w:sz w:val="24"/>
        </w:rPr>
        <w:t>采用窑家湾</w:t>
      </w:r>
      <w:proofErr w:type="gramEnd"/>
      <w:r>
        <w:rPr>
          <w:rFonts w:ascii="Times New Roman" w:hAnsi="Times New Roman" w:cs="Times New Roman"/>
          <w:sz w:val="24"/>
        </w:rPr>
        <w:t>地区流域内的含梯田工程和去梯田的地形特征数据、水土保持措施指数、植被覆盖因子、土壤可蚀性因子、降水侵蚀能力数据等，基于修订的</w:t>
      </w:r>
      <w:r>
        <w:rPr>
          <w:rFonts w:ascii="Times New Roman" w:eastAsia="宋体" w:hAnsi="Times New Roman" w:cs="Times New Roman"/>
          <w:sz w:val="24"/>
          <w:szCs w:val="24"/>
        </w:rPr>
        <w:t>通用土壤流失方程</w:t>
      </w:r>
      <w:r>
        <w:rPr>
          <w:rFonts w:ascii="Times New Roman" w:eastAsia="宋体" w:hAnsi="Times New Roman" w:cs="Times New Roman"/>
          <w:sz w:val="24"/>
          <w:szCs w:val="24"/>
        </w:rPr>
        <w:t>RUSLE</w:t>
      </w:r>
      <w:r>
        <w:rPr>
          <w:rFonts w:ascii="Times New Roman" w:eastAsia="宋体" w:hAnsi="Times New Roman" w:cs="Times New Roman"/>
          <w:sz w:val="24"/>
          <w:szCs w:val="24"/>
        </w:rPr>
        <w:t>，探讨有无坡面梯田工程情况下土壤侵蚀模数计算结果的不同，分析不同的梯田分布特征对于土壤侵蚀模数的差异化作用。</w:t>
      </w:r>
    </w:p>
    <w:p w14:paraId="315442F9"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59" w:name="_Toc103005914"/>
      <w:r>
        <w:rPr>
          <w:rFonts w:ascii="Times New Roman" w:eastAsia="黑体" w:hAnsi="Times New Roman" w:cs="Times New Roman"/>
          <w:sz w:val="30"/>
          <w:szCs w:val="30"/>
        </w:rPr>
        <w:t xml:space="preserve">5.1  </w:t>
      </w:r>
      <w:r>
        <w:rPr>
          <w:rFonts w:ascii="Times New Roman" w:eastAsia="黑体" w:hAnsi="Times New Roman" w:cs="Times New Roman"/>
          <w:sz w:val="30"/>
          <w:szCs w:val="30"/>
        </w:rPr>
        <w:t>小</w:t>
      </w:r>
      <w:r>
        <w:rPr>
          <w:rFonts w:ascii="Times New Roman" w:eastAsia="黑体" w:hAnsi="Times New Roman" w:cs="Times New Roman" w:hint="eastAsia"/>
          <w:sz w:val="30"/>
          <w:szCs w:val="30"/>
        </w:rPr>
        <w:t>流域</w:t>
      </w:r>
      <w:r>
        <w:rPr>
          <w:rFonts w:ascii="Times New Roman" w:eastAsia="黑体" w:hAnsi="Times New Roman" w:cs="Times New Roman"/>
          <w:sz w:val="30"/>
          <w:szCs w:val="30"/>
        </w:rPr>
        <w:t>土壤侵蚀量差异性</w:t>
      </w:r>
      <w:bookmarkEnd w:id="59"/>
    </w:p>
    <w:p w14:paraId="089A0DE5"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依据土壤侵蚀模数的运算要求，在</w:t>
      </w:r>
      <w:r>
        <w:rPr>
          <w:rFonts w:ascii="Times New Roman" w:hAnsi="Times New Roman" w:cs="Times New Roman"/>
          <w:sz w:val="24"/>
        </w:rPr>
        <w:t>ArcMap 10.2</w:t>
      </w:r>
      <w:r>
        <w:rPr>
          <w:rFonts w:ascii="Times New Roman" w:hAnsi="Times New Roman" w:cs="Times New Roman"/>
          <w:sz w:val="24"/>
        </w:rPr>
        <w:t>中将</w:t>
      </w:r>
      <w:proofErr w:type="gramStart"/>
      <w:r>
        <w:rPr>
          <w:rFonts w:ascii="Times New Roman" w:hAnsi="Times New Roman" w:cs="Times New Roman"/>
          <w:sz w:val="24"/>
        </w:rPr>
        <w:t>窑家湾流域样</w:t>
      </w:r>
      <w:proofErr w:type="gramEnd"/>
      <w:r>
        <w:rPr>
          <w:rFonts w:ascii="Times New Roman" w:hAnsi="Times New Roman" w:cs="Times New Roman"/>
          <w:sz w:val="24"/>
        </w:rPr>
        <w:t>区</w:t>
      </w:r>
      <w:r>
        <w:rPr>
          <w:rFonts w:ascii="Times New Roman" w:hAnsi="Times New Roman" w:cs="Times New Roman"/>
          <w:sz w:val="24"/>
        </w:rPr>
        <w:t>0.1m</w:t>
      </w:r>
      <w:r>
        <w:rPr>
          <w:rFonts w:ascii="Times New Roman" w:hAnsi="Times New Roman" w:cs="Times New Roman"/>
          <w:sz w:val="24"/>
        </w:rPr>
        <w:t>分辨率栅格图投影至</w:t>
      </w:r>
      <w:r>
        <w:rPr>
          <w:rFonts w:ascii="Times New Roman" w:hAnsi="Times New Roman" w:cs="Times New Roman"/>
          <w:sz w:val="24"/>
        </w:rPr>
        <w:t>WGS_1984_UTM_Zone_49N</w:t>
      </w:r>
      <w:r>
        <w:rPr>
          <w:rFonts w:ascii="Times New Roman" w:hAnsi="Times New Roman" w:cs="Times New Roman"/>
          <w:sz w:val="24"/>
        </w:rPr>
        <w:t>坐标系下，执行地图代数运算，定量化评估各栅格单元的土壤侵蚀模数，分别得梯田建设前、后的样区土壤侵蚀量分布图（图</w:t>
      </w:r>
      <w:r>
        <w:rPr>
          <w:rFonts w:ascii="Times New Roman" w:hAnsi="Times New Roman" w:cs="Times New Roman" w:hint="eastAsia"/>
          <w:sz w:val="24"/>
        </w:rPr>
        <w:t>5</w:t>
      </w:r>
      <w:r>
        <w:rPr>
          <w:rFonts w:ascii="Times New Roman" w:hAnsi="Times New Roman" w:cs="Times New Roman"/>
          <w:sz w:val="24"/>
        </w:rPr>
        <w:t>-1</w:t>
      </w:r>
      <w:r>
        <w:rPr>
          <w:rFonts w:ascii="Times New Roman" w:hAnsi="Times New Roman" w:cs="Times New Roman"/>
          <w:sz w:val="24"/>
        </w:rPr>
        <w:t>）。</w:t>
      </w:r>
    </w:p>
    <w:p w14:paraId="1913CFF4" w14:textId="77777777" w:rsidR="00915E8A" w:rsidRDefault="00000000">
      <w:pPr>
        <w:rPr>
          <w:rFonts w:ascii="黑体" w:eastAsia="黑体" w:hAnsi="黑体" w:cs="Times New Roman"/>
        </w:rPr>
      </w:pPr>
      <w:r>
        <w:rPr>
          <w:noProof/>
        </w:rPr>
        <w:drawing>
          <wp:inline distT="0" distB="0" distL="0" distR="0" wp14:anchorId="16EF9E94" wp14:editId="01A35EC6">
            <wp:extent cx="5759450" cy="35039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5759450" cy="3503930"/>
                    </a:xfrm>
                    <a:prstGeom prst="rect">
                      <a:avLst/>
                    </a:prstGeom>
                  </pic:spPr>
                </pic:pic>
              </a:graphicData>
            </a:graphic>
          </wp:inline>
        </w:drawing>
      </w:r>
      <w:r>
        <w:rPr>
          <w:rFonts w:ascii="黑体" w:eastAsia="黑体" w:hAnsi="黑体" w:cs="Times New Roman"/>
        </w:rPr>
        <w:t xml:space="preserve"> </w:t>
      </w:r>
    </w:p>
    <w:p w14:paraId="281D7B3D" w14:textId="77777777" w:rsidR="00915E8A" w:rsidRDefault="00000000">
      <w:pPr>
        <w:jc w:val="center"/>
        <w:rPr>
          <w:rFonts w:ascii="黑体" w:eastAsia="黑体" w:hAnsi="黑体" w:cs="Times New Roman"/>
        </w:rPr>
      </w:pPr>
      <w:r>
        <w:rPr>
          <w:rFonts w:ascii="黑体" w:eastAsia="黑体" w:hAnsi="黑体" w:cs="Times New Roman"/>
        </w:rPr>
        <w:t>图</w:t>
      </w:r>
      <w:r>
        <w:rPr>
          <w:rFonts w:ascii="黑体" w:eastAsia="黑体" w:hAnsi="黑体" w:cs="Times New Roman" w:hint="eastAsia"/>
        </w:rPr>
        <w:t>5</w:t>
      </w:r>
      <w:r>
        <w:rPr>
          <w:rFonts w:ascii="黑体" w:eastAsia="黑体" w:hAnsi="黑体" w:cs="Times New Roman"/>
        </w:rPr>
        <w:t>-1 梯田构建前后土壤侵蚀模数分布图</w:t>
      </w:r>
    </w:p>
    <w:p w14:paraId="0E0DA476"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借鉴</w:t>
      </w:r>
      <w:r>
        <w:rPr>
          <w:rFonts w:ascii="Times New Roman" w:hAnsi="Times New Roman" w:cs="Times New Roman"/>
          <w:sz w:val="24"/>
        </w:rPr>
        <w:t>SL190—2007</w:t>
      </w:r>
      <w:r>
        <w:rPr>
          <w:rFonts w:ascii="Times New Roman" w:hAnsi="Times New Roman" w:cs="Times New Roman"/>
          <w:sz w:val="24"/>
        </w:rPr>
        <w:t>《土壤侵蚀分类标准》（后文简称《标准》），</w:t>
      </w:r>
      <w:r>
        <w:rPr>
          <w:rFonts w:ascii="Times New Roman" w:hAnsi="Times New Roman" w:cs="Times New Roman" w:hint="eastAsia"/>
          <w:sz w:val="24"/>
        </w:rPr>
        <w:t>评价</w:t>
      </w:r>
      <w:r>
        <w:rPr>
          <w:rFonts w:ascii="Times New Roman" w:hAnsi="Times New Roman" w:cs="Times New Roman"/>
          <w:sz w:val="24"/>
        </w:rPr>
        <w:t>样区内土壤侵蚀整体状况</w:t>
      </w:r>
      <w:r>
        <w:rPr>
          <w:rFonts w:ascii="Times New Roman" w:hAnsi="Times New Roman" w:cs="Times New Roman"/>
          <w:sz w:val="24"/>
        </w:rPr>
        <w:fldChar w:fldCharType="begin"/>
      </w:r>
      <w:r>
        <w:rPr>
          <w:rFonts w:ascii="Times New Roman" w:hAnsi="Times New Roman" w:cs="Times New Roman"/>
          <w:sz w:val="24"/>
        </w:rPr>
        <w:instrText xml:space="preserve"> REF _Ref101118711 \r \h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sz w:val="24"/>
          <w:vertAlign w:val="superscript"/>
        </w:rPr>
        <w:t>[27]</w:t>
      </w:r>
      <w:r>
        <w:rPr>
          <w:rFonts w:ascii="Times New Roman" w:hAnsi="Times New Roman" w:cs="Times New Roman"/>
          <w:sz w:val="24"/>
        </w:rPr>
        <w:fldChar w:fldCharType="end"/>
      </w:r>
      <w:r>
        <w:rPr>
          <w:rFonts w:ascii="Times New Roman" w:hAnsi="Times New Roman" w:cs="Times New Roman"/>
          <w:sz w:val="24"/>
        </w:rPr>
        <w:t>：</w:t>
      </w:r>
    </w:p>
    <w:p w14:paraId="3C6AF96A"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统计</w:t>
      </w:r>
      <w:r>
        <w:rPr>
          <w:rFonts w:ascii="Times New Roman" w:hAnsi="Times New Roman" w:cs="Times New Roman" w:hint="eastAsia"/>
          <w:sz w:val="24"/>
        </w:rPr>
        <w:t>评估</w:t>
      </w:r>
      <w:r>
        <w:rPr>
          <w:rFonts w:ascii="Times New Roman" w:hAnsi="Times New Roman" w:cs="Times New Roman"/>
          <w:sz w:val="24"/>
        </w:rPr>
        <w:t>结果显示，在梯田区均被还原为自然表面，区域内无梯田的情况下，</w:t>
      </w:r>
      <w:r>
        <w:rPr>
          <w:rFonts w:ascii="Times New Roman" w:hAnsi="Times New Roman" w:cs="Times New Roman"/>
          <w:sz w:val="24"/>
        </w:rPr>
        <w:t>2019</w:t>
      </w:r>
      <w:r>
        <w:rPr>
          <w:rFonts w:ascii="Times New Roman" w:hAnsi="Times New Roman" w:cs="Times New Roman"/>
          <w:sz w:val="24"/>
        </w:rPr>
        <w:t>年流域样区模拟去梯田后的平均土壤侵蚀速率为</w:t>
      </w:r>
      <w:r>
        <w:rPr>
          <w:rFonts w:ascii="Times New Roman" w:hAnsi="Times New Roman" w:cs="Times New Roman"/>
          <w:sz w:val="24"/>
        </w:rPr>
        <w:t>8.97 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，整体而言属于微度侵蚀，对照国家水利部对西北黄土高原</w:t>
      </w:r>
      <w:proofErr w:type="gramStart"/>
      <w:r>
        <w:rPr>
          <w:rFonts w:ascii="Times New Roman" w:hAnsi="Times New Roman" w:cs="Times New Roman"/>
          <w:sz w:val="24"/>
        </w:rPr>
        <w:t>区划定</w:t>
      </w:r>
      <w:proofErr w:type="gramEnd"/>
      <w:r>
        <w:rPr>
          <w:rFonts w:ascii="Times New Roman" w:hAnsi="Times New Roman" w:cs="Times New Roman"/>
          <w:sz w:val="24"/>
        </w:rPr>
        <w:t>的容许土壤流失量上限</w:t>
      </w:r>
      <w:r>
        <w:rPr>
          <w:rFonts w:ascii="Times New Roman" w:hAnsi="Times New Roman" w:cs="Times New Roman"/>
          <w:sz w:val="24"/>
        </w:rPr>
        <w:t>10 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也有一定盈余，但不可否认样区内分布的大量切沟、冲沟仍为高强度的侵蚀提供地形条件。此种状态下，通过统计栅格总量得到样区受侵蚀总面积为</w:t>
      </w:r>
      <w:r>
        <w:rPr>
          <w:rFonts w:ascii="Times New Roman" w:hAnsi="Times New Roman" w:cs="Times New Roman"/>
          <w:sz w:val="24"/>
        </w:rPr>
        <w:t>23.59 hm</w:t>
      </w:r>
      <w:r>
        <w:rPr>
          <w:rFonts w:ascii="Times New Roman" w:hAnsi="Times New Roman" w:cs="Times New Roman"/>
          <w:sz w:val="24"/>
          <w:vertAlign w:val="superscript"/>
        </w:rPr>
        <w:t>2</w:t>
      </w:r>
      <w:r>
        <w:rPr>
          <w:rFonts w:ascii="Times New Roman" w:hAnsi="Times New Roman" w:cs="Times New Roman"/>
          <w:sz w:val="24"/>
        </w:rPr>
        <w:t>，依据平均土壤侵蚀速率，可乘</w:t>
      </w:r>
      <w:proofErr w:type="gramStart"/>
      <w:r>
        <w:rPr>
          <w:rFonts w:ascii="Times New Roman" w:hAnsi="Times New Roman" w:cs="Times New Roman"/>
          <w:sz w:val="24"/>
        </w:rPr>
        <w:t>算得到样区内</w:t>
      </w:r>
      <w:proofErr w:type="gramEnd"/>
      <w:r>
        <w:rPr>
          <w:rFonts w:ascii="Times New Roman" w:hAnsi="Times New Roman" w:cs="Times New Roman"/>
          <w:sz w:val="24"/>
        </w:rPr>
        <w:t>整年的土壤</w:t>
      </w:r>
      <w:r>
        <w:rPr>
          <w:rFonts w:ascii="Times New Roman" w:hAnsi="Times New Roman" w:cs="Times New Roman" w:hint="eastAsia"/>
          <w:sz w:val="24"/>
        </w:rPr>
        <w:t>损失</w:t>
      </w:r>
      <w:r>
        <w:rPr>
          <w:rFonts w:ascii="Times New Roman" w:hAnsi="Times New Roman" w:cs="Times New Roman"/>
          <w:sz w:val="24"/>
        </w:rPr>
        <w:t>量为</w:t>
      </w:r>
      <w:r>
        <w:rPr>
          <w:rFonts w:ascii="Times New Roman" w:hAnsi="Times New Roman" w:cs="Times New Roman"/>
          <w:sz w:val="24"/>
        </w:rPr>
        <w:t>211.98 t/a</w:t>
      </w:r>
      <w:r>
        <w:rPr>
          <w:rFonts w:ascii="Times New Roman" w:hAnsi="Times New Roman" w:cs="Times New Roman"/>
          <w:sz w:val="24"/>
        </w:rPr>
        <w:t>。</w:t>
      </w:r>
    </w:p>
    <w:p w14:paraId="6EEF3A56"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而梯田工程修筑后，情况得到明显的改观。在样区</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含梯田的情形下，</w:t>
      </w:r>
      <w:r>
        <w:rPr>
          <w:rFonts w:ascii="Times New Roman" w:hAnsi="Times New Roman" w:cs="Times New Roman"/>
          <w:sz w:val="24"/>
        </w:rPr>
        <w:t>2019</w:t>
      </w:r>
      <w:r>
        <w:rPr>
          <w:rFonts w:ascii="Times New Roman" w:hAnsi="Times New Roman" w:cs="Times New Roman"/>
          <w:sz w:val="24"/>
        </w:rPr>
        <w:t>年流域样区的平均土壤侵蚀速率降至</w:t>
      </w:r>
      <w:r>
        <w:rPr>
          <w:rFonts w:ascii="Times New Roman" w:hAnsi="Times New Roman" w:cs="Times New Roman"/>
          <w:sz w:val="24"/>
        </w:rPr>
        <w:t>7.65 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，尽管仍属微度侵蚀，但相较无梯田时的整体侵蚀速率降低约</w:t>
      </w:r>
      <w:r>
        <w:rPr>
          <w:rFonts w:ascii="Times New Roman" w:hAnsi="Times New Roman" w:cs="Times New Roman" w:hint="eastAsia"/>
          <w:sz w:val="24"/>
        </w:rPr>
        <w:t>1</w:t>
      </w:r>
      <w:r>
        <w:rPr>
          <w:rFonts w:ascii="Times New Roman" w:hAnsi="Times New Roman" w:cs="Times New Roman"/>
          <w:sz w:val="24"/>
        </w:rPr>
        <w:t>5</w:t>
      </w:r>
      <w:r>
        <w:rPr>
          <w:rFonts w:ascii="Times New Roman" w:hAnsi="Times New Roman" w:cs="Times New Roman"/>
          <w:sz w:val="24"/>
        </w:rPr>
        <w:t>个百分点，更稳定地</w:t>
      </w:r>
      <w:r>
        <w:rPr>
          <w:rFonts w:ascii="Times New Roman" w:hAnsi="Times New Roman" w:cs="Times New Roman" w:hint="eastAsia"/>
          <w:sz w:val="24"/>
        </w:rPr>
        <w:t>处于</w:t>
      </w:r>
      <w:r>
        <w:rPr>
          <w:rFonts w:ascii="Times New Roman" w:hAnsi="Times New Roman" w:cs="Times New Roman"/>
          <w:sz w:val="24"/>
        </w:rPr>
        <w:t>《标准》规定的容许土壤流失量上</w:t>
      </w:r>
      <w:r>
        <w:rPr>
          <w:rFonts w:ascii="Times New Roman" w:hAnsi="Times New Roman" w:cs="Times New Roman"/>
          <w:sz w:val="24"/>
        </w:rPr>
        <w:lastRenderedPageBreak/>
        <w:t>限内。</w:t>
      </w:r>
    </w:p>
    <w:p w14:paraId="6A9DE57C"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从两次实验的最终结果来看，坡改</w:t>
      </w:r>
      <w:proofErr w:type="gramStart"/>
      <w:r>
        <w:rPr>
          <w:rFonts w:ascii="Times New Roman" w:hAnsi="Times New Roman" w:cs="Times New Roman"/>
          <w:sz w:val="24"/>
        </w:rPr>
        <w:t>梯对于样</w:t>
      </w:r>
      <w:proofErr w:type="gramEnd"/>
      <w:r>
        <w:rPr>
          <w:rFonts w:ascii="Times New Roman" w:hAnsi="Times New Roman" w:cs="Times New Roman"/>
          <w:sz w:val="24"/>
        </w:rPr>
        <w:t>区土壤侵蚀的保障最直接地体现在了减少侵蚀受灾总面积上，这直观地反映于对结果的统计数据：对于</w:t>
      </w:r>
      <w:r>
        <w:rPr>
          <w:rFonts w:ascii="Times New Roman" w:hAnsi="Times New Roman" w:cs="Times New Roman"/>
          <w:sz w:val="24"/>
        </w:rPr>
        <w:t>RUSLE</w:t>
      </w:r>
      <w:r>
        <w:rPr>
          <w:rFonts w:ascii="Times New Roman" w:hAnsi="Times New Roman" w:cs="Times New Roman"/>
          <w:sz w:val="24"/>
        </w:rPr>
        <w:t>模型输出的土壤侵蚀量，</w:t>
      </w:r>
      <w:r>
        <w:rPr>
          <w:rFonts w:ascii="Times New Roman" w:hAnsi="Times New Roman" w:cs="Times New Roman"/>
          <w:sz w:val="24"/>
        </w:rPr>
        <w:t>GIS</w:t>
      </w:r>
      <w:r>
        <w:rPr>
          <w:rFonts w:ascii="Times New Roman" w:hAnsi="Times New Roman" w:cs="Times New Roman"/>
          <w:sz w:val="24"/>
        </w:rPr>
        <w:t>软件的分类统计未包含</w:t>
      </w:r>
      <w:r>
        <w:rPr>
          <w:rFonts w:ascii="Times New Roman" w:hAnsi="Times New Roman" w:cs="Times New Roman"/>
          <w:sz w:val="24"/>
        </w:rPr>
        <w:t>Value=0</w:t>
      </w:r>
      <w:r>
        <w:rPr>
          <w:rFonts w:ascii="Times New Roman" w:hAnsi="Times New Roman" w:cs="Times New Roman"/>
          <w:sz w:val="24"/>
        </w:rPr>
        <w:t>的栅格，因此在无梯田存在的情况下有</w:t>
      </w:r>
      <w:r>
        <w:rPr>
          <w:rFonts w:ascii="Times New Roman" w:hAnsi="Times New Roman" w:cs="Times New Roman"/>
          <w:sz w:val="24"/>
        </w:rPr>
        <w:t>2359</w:t>
      </w:r>
      <w:r>
        <w:rPr>
          <w:rFonts w:ascii="Times New Roman" w:hAnsi="Times New Roman" w:cs="Times New Roman"/>
          <w:sz w:val="24"/>
        </w:rPr>
        <w:t>万个栅格受到了土壤侵蚀的影响，而有梯田存在时的计算结果表明，仅有约</w:t>
      </w:r>
      <w:r>
        <w:rPr>
          <w:rFonts w:ascii="Times New Roman" w:hAnsi="Times New Roman" w:cs="Times New Roman"/>
          <w:sz w:val="24"/>
        </w:rPr>
        <w:t>1776</w:t>
      </w:r>
      <w:r>
        <w:rPr>
          <w:rFonts w:ascii="Times New Roman" w:hAnsi="Times New Roman" w:cs="Times New Roman"/>
          <w:sz w:val="24"/>
        </w:rPr>
        <w:t>万个栅格遭受侵蚀，样区内</w:t>
      </w:r>
      <w:proofErr w:type="gramStart"/>
      <w:r>
        <w:rPr>
          <w:rFonts w:ascii="Times New Roman" w:hAnsi="Times New Roman" w:cs="Times New Roman"/>
          <w:sz w:val="24"/>
        </w:rPr>
        <w:t>统计受</w:t>
      </w:r>
      <w:proofErr w:type="gramEnd"/>
      <w:r>
        <w:rPr>
          <w:rFonts w:ascii="Times New Roman" w:hAnsi="Times New Roman" w:cs="Times New Roman"/>
          <w:sz w:val="24"/>
        </w:rPr>
        <w:t>侵蚀的栅格总量有明显减少，由</w:t>
      </w:r>
      <w:r>
        <w:rPr>
          <w:rFonts w:ascii="Times New Roman" w:hAnsi="Times New Roman" w:cs="Times New Roman" w:hint="eastAsia"/>
          <w:sz w:val="24"/>
        </w:rPr>
        <w:t>无梯田时约</w:t>
      </w:r>
      <w:r>
        <w:rPr>
          <w:rFonts w:ascii="Times New Roman" w:hAnsi="Times New Roman" w:cs="Times New Roman"/>
          <w:sz w:val="24"/>
        </w:rPr>
        <w:t>2359</w:t>
      </w:r>
      <w:r>
        <w:rPr>
          <w:rFonts w:ascii="Times New Roman" w:hAnsi="Times New Roman" w:cs="Times New Roman" w:hint="eastAsia"/>
          <w:sz w:val="24"/>
        </w:rPr>
        <w:t>万个栅格单元减少到</w:t>
      </w:r>
      <w:r>
        <w:rPr>
          <w:rFonts w:ascii="Times New Roman" w:hAnsi="Times New Roman" w:cs="Times New Roman" w:hint="eastAsia"/>
          <w:sz w:val="24"/>
        </w:rPr>
        <w:t>1</w:t>
      </w:r>
      <w:r>
        <w:rPr>
          <w:rFonts w:ascii="Times New Roman" w:hAnsi="Times New Roman" w:cs="Times New Roman"/>
          <w:sz w:val="24"/>
        </w:rPr>
        <w:t>776</w:t>
      </w:r>
      <w:r>
        <w:rPr>
          <w:rFonts w:ascii="Times New Roman" w:hAnsi="Times New Roman" w:cs="Times New Roman" w:hint="eastAsia"/>
          <w:sz w:val="24"/>
        </w:rPr>
        <w:t>万个像元，实际面积减少量约</w:t>
      </w:r>
      <w:r>
        <w:rPr>
          <w:rFonts w:ascii="Times New Roman" w:hAnsi="Times New Roman" w:cs="Times New Roman" w:hint="eastAsia"/>
          <w:sz w:val="24"/>
        </w:rPr>
        <w:t>5.83 hm</w:t>
      </w:r>
      <w:r>
        <w:rPr>
          <w:rFonts w:ascii="Times New Roman" w:hAnsi="Times New Roman" w:cs="Times New Roman" w:hint="eastAsia"/>
          <w:sz w:val="24"/>
          <w:vertAlign w:val="superscript"/>
        </w:rPr>
        <w:t>2</w:t>
      </w:r>
      <w:r>
        <w:rPr>
          <w:rFonts w:ascii="Times New Roman" w:hAnsi="Times New Roman" w:cs="Times New Roman" w:hint="eastAsia"/>
          <w:sz w:val="24"/>
        </w:rPr>
        <w:t>。此时</w:t>
      </w:r>
      <w:proofErr w:type="gramStart"/>
      <w:r>
        <w:rPr>
          <w:rFonts w:ascii="Times New Roman" w:hAnsi="Times New Roman" w:cs="Times New Roman" w:hint="eastAsia"/>
          <w:sz w:val="24"/>
        </w:rPr>
        <w:t>窑家湾流域样</w:t>
      </w:r>
      <w:proofErr w:type="gramEnd"/>
      <w:r>
        <w:rPr>
          <w:rFonts w:ascii="Times New Roman" w:hAnsi="Times New Roman" w:cs="Times New Roman" w:hint="eastAsia"/>
          <w:sz w:val="24"/>
        </w:rPr>
        <w:t>区的受灾总面积达到了</w:t>
      </w:r>
      <w:r>
        <w:rPr>
          <w:rFonts w:ascii="Times New Roman" w:hAnsi="Times New Roman" w:cs="Times New Roman"/>
          <w:sz w:val="24"/>
        </w:rPr>
        <w:t>17.76</w:t>
      </w:r>
      <w:r>
        <w:rPr>
          <w:rFonts w:ascii="Times New Roman" w:hAnsi="Times New Roman" w:cs="Times New Roman" w:hint="eastAsia"/>
          <w:sz w:val="24"/>
        </w:rPr>
        <w:t xml:space="preserve"> hm</w:t>
      </w:r>
      <w:r>
        <w:rPr>
          <w:rFonts w:ascii="Times New Roman" w:hAnsi="Times New Roman" w:cs="Times New Roman" w:hint="eastAsia"/>
          <w:sz w:val="24"/>
          <w:vertAlign w:val="superscript"/>
        </w:rPr>
        <w:t>2</w:t>
      </w:r>
      <w:r>
        <w:rPr>
          <w:rFonts w:ascii="Times New Roman" w:hAnsi="Times New Roman" w:cs="Times New Roman" w:hint="eastAsia"/>
          <w:sz w:val="24"/>
        </w:rPr>
        <w:t>，计算得到</w:t>
      </w:r>
      <w:r>
        <w:rPr>
          <w:rFonts w:ascii="Times New Roman" w:hAnsi="Times New Roman" w:cs="Times New Roman"/>
          <w:sz w:val="24"/>
        </w:rPr>
        <w:t>该地全年若</w:t>
      </w:r>
      <w:r>
        <w:rPr>
          <w:rFonts w:ascii="Times New Roman" w:hAnsi="Times New Roman" w:cs="Times New Roman" w:hint="eastAsia"/>
          <w:sz w:val="24"/>
        </w:rPr>
        <w:t>拥有</w:t>
      </w:r>
      <w:r>
        <w:rPr>
          <w:rFonts w:ascii="Times New Roman" w:hAnsi="Times New Roman" w:cs="Times New Roman"/>
          <w:sz w:val="24"/>
        </w:rPr>
        <w:t>梯田工程的保护，实际土壤侵蚀总量将降低至</w:t>
      </w:r>
      <w:r>
        <w:rPr>
          <w:rFonts w:ascii="Times New Roman" w:hAnsi="Times New Roman" w:cs="Times New Roman" w:hint="eastAsia"/>
          <w:sz w:val="24"/>
        </w:rPr>
        <w:t>1</w:t>
      </w:r>
      <w:r>
        <w:rPr>
          <w:rFonts w:ascii="Times New Roman" w:hAnsi="Times New Roman" w:cs="Times New Roman"/>
          <w:sz w:val="24"/>
        </w:rPr>
        <w:t>36.25 t/a</w:t>
      </w:r>
      <w:r>
        <w:rPr>
          <w:rFonts w:ascii="Times New Roman" w:hAnsi="Times New Roman" w:cs="Times New Roman"/>
          <w:sz w:val="24"/>
        </w:rPr>
        <w:t>。</w:t>
      </w:r>
    </w:p>
    <w:p w14:paraId="4679A3C8"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60" w:name="_Toc103005915"/>
      <w:r>
        <w:rPr>
          <w:rFonts w:ascii="Times New Roman" w:eastAsia="黑体" w:hAnsi="Times New Roman" w:cs="Times New Roman"/>
          <w:sz w:val="30"/>
          <w:szCs w:val="30"/>
        </w:rPr>
        <w:t xml:space="preserve">5.2  </w:t>
      </w:r>
      <w:r>
        <w:rPr>
          <w:rFonts w:ascii="Times New Roman" w:eastAsia="黑体" w:hAnsi="Times New Roman" w:cs="Times New Roman" w:hint="eastAsia"/>
          <w:sz w:val="30"/>
          <w:szCs w:val="30"/>
        </w:rPr>
        <w:t>小流域</w:t>
      </w:r>
      <w:r>
        <w:rPr>
          <w:rFonts w:ascii="Times New Roman" w:eastAsia="黑体" w:hAnsi="Times New Roman" w:cs="Times New Roman"/>
          <w:sz w:val="30"/>
          <w:szCs w:val="30"/>
        </w:rPr>
        <w:t>土壤侵蚀</w:t>
      </w:r>
      <w:r>
        <w:rPr>
          <w:rFonts w:ascii="Times New Roman" w:eastAsia="黑体" w:hAnsi="Times New Roman" w:cs="Times New Roman" w:hint="eastAsia"/>
          <w:sz w:val="30"/>
          <w:szCs w:val="30"/>
        </w:rPr>
        <w:t>强度</w:t>
      </w:r>
      <w:r>
        <w:rPr>
          <w:rFonts w:ascii="Times New Roman" w:eastAsia="黑体" w:hAnsi="Times New Roman" w:cs="Times New Roman"/>
          <w:sz w:val="30"/>
          <w:szCs w:val="30"/>
        </w:rPr>
        <w:t>的空间差异性</w:t>
      </w:r>
      <w:bookmarkEnd w:id="60"/>
    </w:p>
    <w:p w14:paraId="438D1269"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对梯田等水保工程的效益</w:t>
      </w:r>
      <w:r>
        <w:rPr>
          <w:rFonts w:ascii="Times New Roman" w:hAnsi="Times New Roman" w:cs="Times New Roman" w:hint="eastAsia"/>
          <w:sz w:val="24"/>
        </w:rPr>
        <w:t>来说</w:t>
      </w:r>
      <w:r>
        <w:rPr>
          <w:rFonts w:ascii="Times New Roman" w:hAnsi="Times New Roman" w:cs="Times New Roman"/>
          <w:sz w:val="24"/>
        </w:rPr>
        <w:t>，仅有定量化的侵蚀指标无法</w:t>
      </w:r>
      <w:r>
        <w:rPr>
          <w:rFonts w:ascii="Times New Roman" w:hAnsi="Times New Roman" w:cs="Times New Roman" w:hint="eastAsia"/>
          <w:sz w:val="24"/>
        </w:rPr>
        <w:t>从</w:t>
      </w:r>
      <w:r>
        <w:rPr>
          <w:rFonts w:ascii="Times New Roman" w:hAnsi="Times New Roman" w:cs="Times New Roman"/>
          <w:sz w:val="24"/>
        </w:rPr>
        <w:t>人类感性认知角度表现样区内各处受侵蚀的强度，故借鉴水利部《标准》对流域样区土壤侵蚀的严重程度进行定性化的分等定级，分别得到梯田构建前、后的</w:t>
      </w:r>
      <w:r>
        <w:rPr>
          <w:rFonts w:ascii="Times New Roman" w:hAnsi="Times New Roman" w:cs="Times New Roman" w:hint="eastAsia"/>
          <w:sz w:val="24"/>
        </w:rPr>
        <w:t>土壤侵蚀强度等级图</w:t>
      </w:r>
      <w:r>
        <w:rPr>
          <w:rFonts w:ascii="Times New Roman" w:hAnsi="Times New Roman" w:cs="Times New Roman" w:hint="eastAsia"/>
          <w:sz w:val="24"/>
        </w:rPr>
        <w:t>5</w:t>
      </w:r>
      <w:r>
        <w:rPr>
          <w:rFonts w:ascii="Times New Roman" w:hAnsi="Times New Roman" w:cs="Times New Roman"/>
          <w:sz w:val="24"/>
        </w:rPr>
        <w:t>-2</w:t>
      </w:r>
      <w:r>
        <w:rPr>
          <w:rFonts w:ascii="Times New Roman" w:hAnsi="Times New Roman" w:cs="Times New Roman" w:hint="eastAsia"/>
          <w:sz w:val="24"/>
        </w:rPr>
        <w:t>。</w:t>
      </w:r>
    </w:p>
    <w:p w14:paraId="16082F6C" w14:textId="77777777" w:rsidR="00915E8A" w:rsidRDefault="00000000">
      <w:pPr>
        <w:jc w:val="center"/>
        <w:rPr>
          <w:rFonts w:ascii="Times New Roman" w:hAnsi="Times New Roman" w:cs="Times New Roman"/>
          <w:sz w:val="24"/>
        </w:rPr>
      </w:pPr>
      <w:r>
        <w:rPr>
          <w:noProof/>
        </w:rPr>
        <w:drawing>
          <wp:inline distT="0" distB="0" distL="0" distR="0" wp14:anchorId="73777E96" wp14:editId="4A402439">
            <wp:extent cx="5759450" cy="36804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5759450" cy="3680460"/>
                    </a:xfrm>
                    <a:prstGeom prst="rect">
                      <a:avLst/>
                    </a:prstGeom>
                  </pic:spPr>
                </pic:pic>
              </a:graphicData>
            </a:graphic>
          </wp:inline>
        </w:drawing>
      </w:r>
    </w:p>
    <w:p w14:paraId="530FFD94" w14:textId="77777777" w:rsidR="00915E8A" w:rsidRDefault="00000000">
      <w:pPr>
        <w:jc w:val="center"/>
        <w:rPr>
          <w:rFonts w:ascii="黑体" w:eastAsia="黑体" w:hAnsi="黑体" w:cs="Times New Roman"/>
        </w:rPr>
      </w:pPr>
      <w:r>
        <w:rPr>
          <w:rFonts w:ascii="黑体" w:eastAsia="黑体" w:hAnsi="黑体" w:cs="Times New Roman"/>
        </w:rPr>
        <w:t>图</w:t>
      </w:r>
      <w:r>
        <w:rPr>
          <w:rFonts w:ascii="黑体" w:eastAsia="黑体" w:hAnsi="黑体" w:cs="Times New Roman" w:hint="eastAsia"/>
        </w:rPr>
        <w:t>5</w:t>
      </w:r>
      <w:r>
        <w:rPr>
          <w:rFonts w:ascii="黑体" w:eastAsia="黑体" w:hAnsi="黑体" w:cs="Times New Roman"/>
        </w:rPr>
        <w:t>-2 梯田构建前后土壤侵蚀</w:t>
      </w:r>
      <w:r>
        <w:rPr>
          <w:rFonts w:ascii="黑体" w:eastAsia="黑体" w:hAnsi="黑体" w:cs="Times New Roman" w:hint="eastAsia"/>
        </w:rPr>
        <w:t>强度</w:t>
      </w:r>
      <w:r>
        <w:rPr>
          <w:rFonts w:ascii="黑体" w:eastAsia="黑体" w:hAnsi="黑体" w:cs="Times New Roman"/>
        </w:rPr>
        <w:t>分级</w:t>
      </w:r>
    </w:p>
    <w:p w14:paraId="277FEB36"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流域内各侵蚀等级对应的侵蚀面积见于表</w:t>
      </w:r>
      <w:r>
        <w:rPr>
          <w:rFonts w:ascii="Times New Roman" w:hAnsi="Times New Roman" w:cs="Times New Roman" w:hint="eastAsia"/>
          <w:sz w:val="24"/>
        </w:rPr>
        <w:t>5-</w:t>
      </w:r>
      <w:r>
        <w:rPr>
          <w:rFonts w:ascii="Times New Roman" w:hAnsi="Times New Roman" w:cs="Times New Roman"/>
          <w:sz w:val="24"/>
        </w:rPr>
        <w:t>1</w:t>
      </w:r>
      <w:r>
        <w:rPr>
          <w:rFonts w:ascii="Times New Roman" w:hAnsi="Times New Roman" w:cs="Times New Roman" w:hint="eastAsia"/>
          <w:sz w:val="24"/>
        </w:rPr>
        <w:t>。</w:t>
      </w:r>
    </w:p>
    <w:p w14:paraId="716F454A"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5-1 </w:t>
      </w:r>
      <w:r>
        <w:rPr>
          <w:rFonts w:ascii="Times New Roman" w:eastAsia="黑体" w:hAnsi="Times New Roman" w:cs="Times New Roman" w:hint="eastAsia"/>
          <w:szCs w:val="21"/>
        </w:rPr>
        <w:t>梯田构建前后</w:t>
      </w:r>
      <w:r>
        <w:rPr>
          <w:rFonts w:ascii="Times New Roman" w:eastAsia="黑体" w:hAnsi="Times New Roman" w:cs="Times New Roman"/>
          <w:szCs w:val="21"/>
        </w:rPr>
        <w:t>土壤侵蚀强度占比</w:t>
      </w:r>
    </w:p>
    <w:tbl>
      <w:tblPr>
        <w:tblStyle w:val="ab"/>
        <w:tblW w:w="8505" w:type="dxa"/>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671"/>
        <w:gridCol w:w="1242"/>
        <w:gridCol w:w="1384"/>
        <w:gridCol w:w="1433"/>
        <w:gridCol w:w="1289"/>
        <w:gridCol w:w="1486"/>
      </w:tblGrid>
      <w:tr w:rsidR="00915E8A" w14:paraId="219F1649" w14:textId="77777777">
        <w:trPr>
          <w:jc w:val="center"/>
        </w:trPr>
        <w:tc>
          <w:tcPr>
            <w:tcW w:w="1671" w:type="dxa"/>
          </w:tcPr>
          <w:p w14:paraId="54C21D72" w14:textId="77777777" w:rsidR="00915E8A" w:rsidRDefault="00000000">
            <w:pPr>
              <w:spacing w:line="480" w:lineRule="auto"/>
              <w:jc w:val="center"/>
              <w:rPr>
                <w:rFonts w:ascii="Times New Roman" w:hAnsi="Times New Roman" w:cs="Times New Roman"/>
                <w:b/>
              </w:rPr>
            </w:pPr>
            <w:r>
              <w:rPr>
                <w:rFonts w:ascii="Times New Roman" w:hAnsi="Times New Roman" w:cs="Times New Roman"/>
                <w:b/>
              </w:rPr>
              <w:t>侵蚀等级</w:t>
            </w:r>
          </w:p>
        </w:tc>
        <w:tc>
          <w:tcPr>
            <w:tcW w:w="1242" w:type="dxa"/>
          </w:tcPr>
          <w:p w14:paraId="35F0781B"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分等</w:t>
            </w:r>
            <w:r>
              <w:rPr>
                <w:rFonts w:ascii="Times New Roman" w:hAnsi="Times New Roman" w:cs="Times New Roman" w:hint="eastAsia"/>
              </w:rPr>
              <w:t>范围</w:t>
            </w:r>
            <w:r>
              <w:rPr>
                <w:rFonts w:ascii="Times New Roman" w:hAnsi="Times New Roman" w:cs="Times New Roman" w:hint="eastAsia"/>
              </w:rPr>
              <w:t>/</w:t>
            </w:r>
          </w:p>
          <w:p w14:paraId="653C678B"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[t/(hm</w:t>
            </w:r>
            <w:r>
              <w:rPr>
                <w:rFonts w:ascii="Times New Roman" w:hAnsi="Times New Roman" w:cs="Times New Roman"/>
                <w:vertAlign w:val="superscript"/>
              </w:rPr>
              <w:t>2</w:t>
            </w:r>
            <w:r>
              <w:rPr>
                <w:rFonts w:ascii="Times New Roman" w:hAnsi="Times New Roman" w:cs="Times New Roman"/>
              </w:rPr>
              <w:t>·a)]</w:t>
            </w:r>
          </w:p>
        </w:tc>
        <w:tc>
          <w:tcPr>
            <w:tcW w:w="1384" w:type="dxa"/>
          </w:tcPr>
          <w:p w14:paraId="595D2120"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有梯田侵蚀面积</w:t>
            </w:r>
            <w:r>
              <w:rPr>
                <w:rFonts w:ascii="Times New Roman" w:hAnsi="Times New Roman" w:cs="Times New Roman"/>
              </w:rPr>
              <w:t>/[hm</w:t>
            </w:r>
            <w:r>
              <w:rPr>
                <w:rFonts w:ascii="Times New Roman" w:hAnsi="Times New Roman" w:cs="Times New Roman"/>
                <w:vertAlign w:val="superscript"/>
              </w:rPr>
              <w:t>2</w:t>
            </w:r>
            <w:r>
              <w:rPr>
                <w:rFonts w:ascii="Times New Roman" w:hAnsi="Times New Roman" w:cs="Times New Roman"/>
              </w:rPr>
              <w:t>]</w:t>
            </w:r>
          </w:p>
        </w:tc>
        <w:tc>
          <w:tcPr>
            <w:tcW w:w="1433" w:type="dxa"/>
          </w:tcPr>
          <w:p w14:paraId="64CCBC76"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有梯田侵蚀面积比例</w:t>
            </w:r>
            <w:r>
              <w:rPr>
                <w:rFonts w:ascii="Times New Roman" w:hAnsi="Times New Roman" w:cs="Times New Roman"/>
              </w:rPr>
              <w:t>/[%]</w:t>
            </w:r>
          </w:p>
        </w:tc>
        <w:tc>
          <w:tcPr>
            <w:tcW w:w="1289" w:type="dxa"/>
          </w:tcPr>
          <w:p w14:paraId="1D66F407" w14:textId="77777777" w:rsidR="00915E8A" w:rsidRDefault="00000000">
            <w:pPr>
              <w:spacing w:line="276" w:lineRule="auto"/>
              <w:jc w:val="center"/>
              <w:rPr>
                <w:rFonts w:ascii="Times New Roman" w:hAnsi="Times New Roman" w:cs="Times New Roman"/>
              </w:rPr>
            </w:pPr>
            <w:r>
              <w:rPr>
                <w:rFonts w:ascii="Times New Roman" w:hAnsi="Times New Roman" w:cs="Times New Roman" w:hint="eastAsia"/>
              </w:rPr>
              <w:t>无</w:t>
            </w:r>
            <w:r>
              <w:rPr>
                <w:rFonts w:ascii="Times New Roman" w:hAnsi="Times New Roman" w:cs="Times New Roman"/>
              </w:rPr>
              <w:t>梯田侵蚀面积</w:t>
            </w:r>
            <w:r>
              <w:rPr>
                <w:rFonts w:ascii="Times New Roman" w:hAnsi="Times New Roman" w:cs="Times New Roman"/>
              </w:rPr>
              <w:t>/[hm</w:t>
            </w:r>
            <w:r>
              <w:rPr>
                <w:rFonts w:ascii="Times New Roman" w:hAnsi="Times New Roman" w:cs="Times New Roman"/>
                <w:vertAlign w:val="superscript"/>
              </w:rPr>
              <w:t>2</w:t>
            </w:r>
            <w:r>
              <w:rPr>
                <w:rFonts w:ascii="Times New Roman" w:hAnsi="Times New Roman" w:cs="Times New Roman"/>
              </w:rPr>
              <w:t>]</w:t>
            </w:r>
          </w:p>
        </w:tc>
        <w:tc>
          <w:tcPr>
            <w:tcW w:w="1486" w:type="dxa"/>
          </w:tcPr>
          <w:p w14:paraId="11AC7F5F"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无梯田侵蚀面积比例</w:t>
            </w:r>
            <w:r>
              <w:rPr>
                <w:rFonts w:ascii="Times New Roman" w:hAnsi="Times New Roman" w:cs="Times New Roman"/>
              </w:rPr>
              <w:t>/[%]</w:t>
            </w:r>
          </w:p>
        </w:tc>
      </w:tr>
      <w:tr w:rsidR="00915E8A" w14:paraId="23AB5F26" w14:textId="77777777">
        <w:trPr>
          <w:jc w:val="center"/>
        </w:trPr>
        <w:tc>
          <w:tcPr>
            <w:tcW w:w="1671" w:type="dxa"/>
          </w:tcPr>
          <w:p w14:paraId="6F26BFE4" w14:textId="77777777" w:rsidR="00915E8A" w:rsidRDefault="00000000">
            <w:pPr>
              <w:spacing w:line="276" w:lineRule="auto"/>
              <w:jc w:val="center"/>
              <w:rPr>
                <w:rFonts w:ascii="Times New Roman" w:hAnsi="Times New Roman" w:cs="Times New Roman"/>
                <w:b/>
              </w:rPr>
            </w:pPr>
            <w:r>
              <w:rPr>
                <w:rFonts w:ascii="Times New Roman" w:hAnsi="Times New Roman" w:cs="Times New Roman"/>
                <w:b/>
              </w:rPr>
              <w:t>微度侵蚀</w:t>
            </w:r>
          </w:p>
        </w:tc>
        <w:tc>
          <w:tcPr>
            <w:tcW w:w="1242" w:type="dxa"/>
          </w:tcPr>
          <w:p w14:paraId="3C9C71B5"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&lt;10</w:t>
            </w:r>
          </w:p>
        </w:tc>
        <w:tc>
          <w:tcPr>
            <w:tcW w:w="1384" w:type="dxa"/>
          </w:tcPr>
          <w:p w14:paraId="58C30B89"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8.96</w:t>
            </w:r>
          </w:p>
        </w:tc>
        <w:tc>
          <w:tcPr>
            <w:tcW w:w="1433" w:type="dxa"/>
          </w:tcPr>
          <w:p w14:paraId="4D9E7E5B"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50.33</w:t>
            </w:r>
          </w:p>
        </w:tc>
        <w:tc>
          <w:tcPr>
            <w:tcW w:w="1289" w:type="dxa"/>
          </w:tcPr>
          <w:p w14:paraId="54623F00"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12.28</w:t>
            </w:r>
          </w:p>
        </w:tc>
        <w:tc>
          <w:tcPr>
            <w:tcW w:w="1486" w:type="dxa"/>
          </w:tcPr>
          <w:p w14:paraId="5817C9F3"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52.03</w:t>
            </w:r>
          </w:p>
        </w:tc>
      </w:tr>
      <w:tr w:rsidR="00915E8A" w14:paraId="24F35255" w14:textId="77777777">
        <w:trPr>
          <w:jc w:val="center"/>
        </w:trPr>
        <w:tc>
          <w:tcPr>
            <w:tcW w:w="1671" w:type="dxa"/>
          </w:tcPr>
          <w:p w14:paraId="006DEF8D" w14:textId="77777777" w:rsidR="00915E8A" w:rsidRDefault="00000000">
            <w:pPr>
              <w:spacing w:line="276" w:lineRule="auto"/>
              <w:jc w:val="center"/>
              <w:rPr>
                <w:rFonts w:ascii="Times New Roman" w:hAnsi="Times New Roman" w:cs="Times New Roman"/>
                <w:b/>
              </w:rPr>
            </w:pPr>
            <w:r>
              <w:rPr>
                <w:rFonts w:ascii="Times New Roman" w:hAnsi="Times New Roman" w:cs="Times New Roman"/>
                <w:b/>
              </w:rPr>
              <w:t>轻度侵蚀</w:t>
            </w:r>
          </w:p>
        </w:tc>
        <w:tc>
          <w:tcPr>
            <w:tcW w:w="1242" w:type="dxa"/>
          </w:tcPr>
          <w:p w14:paraId="148BB749" w14:textId="77777777" w:rsidR="00915E8A" w:rsidRDefault="00000000">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0~25</w:t>
            </w:r>
          </w:p>
        </w:tc>
        <w:tc>
          <w:tcPr>
            <w:tcW w:w="1384" w:type="dxa"/>
          </w:tcPr>
          <w:p w14:paraId="4F0334CD"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5.69</w:t>
            </w:r>
          </w:p>
        </w:tc>
        <w:tc>
          <w:tcPr>
            <w:tcW w:w="1433" w:type="dxa"/>
          </w:tcPr>
          <w:p w14:paraId="490D742D"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31.96</w:t>
            </w:r>
          </w:p>
        </w:tc>
        <w:tc>
          <w:tcPr>
            <w:tcW w:w="1289" w:type="dxa"/>
          </w:tcPr>
          <w:p w14:paraId="242EC076"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6.10</w:t>
            </w:r>
          </w:p>
        </w:tc>
        <w:tc>
          <w:tcPr>
            <w:tcW w:w="1486" w:type="dxa"/>
          </w:tcPr>
          <w:p w14:paraId="309A27BD"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25.85</w:t>
            </w:r>
          </w:p>
        </w:tc>
      </w:tr>
      <w:tr w:rsidR="00915E8A" w14:paraId="7EAD3F35" w14:textId="77777777">
        <w:trPr>
          <w:jc w:val="center"/>
        </w:trPr>
        <w:tc>
          <w:tcPr>
            <w:tcW w:w="1671" w:type="dxa"/>
          </w:tcPr>
          <w:p w14:paraId="25AA4419" w14:textId="77777777" w:rsidR="00915E8A" w:rsidRDefault="00000000">
            <w:pPr>
              <w:spacing w:line="276" w:lineRule="auto"/>
              <w:jc w:val="center"/>
              <w:rPr>
                <w:rFonts w:ascii="Times New Roman" w:hAnsi="Times New Roman" w:cs="Times New Roman"/>
                <w:b/>
              </w:rPr>
            </w:pPr>
            <w:r>
              <w:rPr>
                <w:rFonts w:ascii="Times New Roman" w:hAnsi="Times New Roman" w:cs="Times New Roman"/>
                <w:b/>
              </w:rPr>
              <w:t>中度侵蚀</w:t>
            </w:r>
          </w:p>
        </w:tc>
        <w:tc>
          <w:tcPr>
            <w:tcW w:w="1242" w:type="dxa"/>
          </w:tcPr>
          <w:p w14:paraId="100335EC" w14:textId="77777777" w:rsidR="00915E8A" w:rsidRDefault="00000000">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5~50</w:t>
            </w:r>
          </w:p>
        </w:tc>
        <w:tc>
          <w:tcPr>
            <w:tcW w:w="1384" w:type="dxa"/>
          </w:tcPr>
          <w:p w14:paraId="6638531B"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2.18</w:t>
            </w:r>
          </w:p>
        </w:tc>
        <w:tc>
          <w:tcPr>
            <w:tcW w:w="1433" w:type="dxa"/>
          </w:tcPr>
          <w:p w14:paraId="19D931BD"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12.24</w:t>
            </w:r>
          </w:p>
        </w:tc>
        <w:tc>
          <w:tcPr>
            <w:tcW w:w="1289" w:type="dxa"/>
          </w:tcPr>
          <w:p w14:paraId="3C55EDF6"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4.25</w:t>
            </w:r>
          </w:p>
        </w:tc>
        <w:tc>
          <w:tcPr>
            <w:tcW w:w="1486" w:type="dxa"/>
          </w:tcPr>
          <w:p w14:paraId="4796C916"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18.01</w:t>
            </w:r>
          </w:p>
        </w:tc>
      </w:tr>
      <w:tr w:rsidR="00915E8A" w14:paraId="0DE94D42" w14:textId="77777777">
        <w:trPr>
          <w:jc w:val="center"/>
        </w:trPr>
        <w:tc>
          <w:tcPr>
            <w:tcW w:w="1671" w:type="dxa"/>
          </w:tcPr>
          <w:p w14:paraId="575EDBDF" w14:textId="77777777" w:rsidR="00915E8A" w:rsidRDefault="00000000">
            <w:pPr>
              <w:spacing w:line="276" w:lineRule="auto"/>
              <w:jc w:val="center"/>
              <w:rPr>
                <w:rFonts w:ascii="Times New Roman" w:hAnsi="Times New Roman" w:cs="Times New Roman"/>
                <w:b/>
              </w:rPr>
            </w:pPr>
            <w:r>
              <w:rPr>
                <w:rFonts w:ascii="Times New Roman" w:hAnsi="Times New Roman" w:cs="Times New Roman"/>
                <w:b/>
              </w:rPr>
              <w:t>强烈侵蚀</w:t>
            </w:r>
          </w:p>
        </w:tc>
        <w:tc>
          <w:tcPr>
            <w:tcW w:w="1242" w:type="dxa"/>
          </w:tcPr>
          <w:p w14:paraId="6D25F185" w14:textId="77777777" w:rsidR="00915E8A" w:rsidRDefault="00000000">
            <w:pPr>
              <w:spacing w:line="276"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0~80</w:t>
            </w:r>
          </w:p>
        </w:tc>
        <w:tc>
          <w:tcPr>
            <w:tcW w:w="1384" w:type="dxa"/>
          </w:tcPr>
          <w:p w14:paraId="63AF70A7"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0.70</w:t>
            </w:r>
          </w:p>
        </w:tc>
        <w:tc>
          <w:tcPr>
            <w:tcW w:w="1433" w:type="dxa"/>
          </w:tcPr>
          <w:p w14:paraId="5C81A1E4"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3.92</w:t>
            </w:r>
          </w:p>
        </w:tc>
        <w:tc>
          <w:tcPr>
            <w:tcW w:w="1289" w:type="dxa"/>
          </w:tcPr>
          <w:p w14:paraId="742C7EE4"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0.67</w:t>
            </w:r>
          </w:p>
        </w:tc>
        <w:tc>
          <w:tcPr>
            <w:tcW w:w="1486" w:type="dxa"/>
          </w:tcPr>
          <w:p w14:paraId="6A0CF393"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2.84</w:t>
            </w:r>
          </w:p>
        </w:tc>
      </w:tr>
      <w:tr w:rsidR="00915E8A" w14:paraId="5D53ECE9" w14:textId="77777777">
        <w:trPr>
          <w:jc w:val="center"/>
        </w:trPr>
        <w:tc>
          <w:tcPr>
            <w:tcW w:w="1671" w:type="dxa"/>
          </w:tcPr>
          <w:p w14:paraId="4A45A44F" w14:textId="77777777" w:rsidR="00915E8A" w:rsidRDefault="00000000">
            <w:pPr>
              <w:spacing w:line="276" w:lineRule="auto"/>
              <w:jc w:val="center"/>
              <w:rPr>
                <w:rFonts w:ascii="Times New Roman" w:hAnsi="Times New Roman" w:cs="Times New Roman"/>
                <w:b/>
              </w:rPr>
            </w:pPr>
            <w:r>
              <w:rPr>
                <w:rFonts w:ascii="Times New Roman" w:hAnsi="Times New Roman" w:cs="Times New Roman"/>
                <w:b/>
              </w:rPr>
              <w:lastRenderedPageBreak/>
              <w:t>极强烈侵蚀</w:t>
            </w:r>
          </w:p>
        </w:tc>
        <w:tc>
          <w:tcPr>
            <w:tcW w:w="1242" w:type="dxa"/>
          </w:tcPr>
          <w:p w14:paraId="6CBD418A" w14:textId="77777777" w:rsidR="00915E8A" w:rsidRDefault="00000000">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0~150</w:t>
            </w:r>
          </w:p>
        </w:tc>
        <w:tc>
          <w:tcPr>
            <w:tcW w:w="1384" w:type="dxa"/>
          </w:tcPr>
          <w:p w14:paraId="338838FB"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0.24</w:t>
            </w:r>
          </w:p>
        </w:tc>
        <w:tc>
          <w:tcPr>
            <w:tcW w:w="1433" w:type="dxa"/>
          </w:tcPr>
          <w:p w14:paraId="0BFEB3C1"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1.34</w:t>
            </w:r>
          </w:p>
        </w:tc>
        <w:tc>
          <w:tcPr>
            <w:tcW w:w="1289" w:type="dxa"/>
          </w:tcPr>
          <w:p w14:paraId="454299ED"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0.27</w:t>
            </w:r>
          </w:p>
        </w:tc>
        <w:tc>
          <w:tcPr>
            <w:tcW w:w="1486" w:type="dxa"/>
          </w:tcPr>
          <w:p w14:paraId="2717F663"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1.14</w:t>
            </w:r>
          </w:p>
        </w:tc>
      </w:tr>
      <w:tr w:rsidR="00915E8A" w14:paraId="2C7806CD" w14:textId="77777777">
        <w:trPr>
          <w:jc w:val="center"/>
        </w:trPr>
        <w:tc>
          <w:tcPr>
            <w:tcW w:w="1671" w:type="dxa"/>
          </w:tcPr>
          <w:p w14:paraId="77B48247" w14:textId="77777777" w:rsidR="00915E8A" w:rsidRDefault="00000000">
            <w:pPr>
              <w:spacing w:line="276" w:lineRule="auto"/>
              <w:jc w:val="center"/>
              <w:rPr>
                <w:rFonts w:ascii="Times New Roman" w:hAnsi="Times New Roman" w:cs="Times New Roman"/>
                <w:b/>
              </w:rPr>
            </w:pPr>
            <w:r>
              <w:rPr>
                <w:rFonts w:ascii="Times New Roman" w:hAnsi="Times New Roman" w:cs="Times New Roman"/>
                <w:b/>
              </w:rPr>
              <w:t>剧烈侵蚀</w:t>
            </w:r>
          </w:p>
        </w:tc>
        <w:tc>
          <w:tcPr>
            <w:tcW w:w="1242" w:type="dxa"/>
          </w:tcPr>
          <w:p w14:paraId="62F6E39D" w14:textId="77777777" w:rsidR="00915E8A" w:rsidRDefault="00000000">
            <w:pPr>
              <w:spacing w:line="276" w:lineRule="auto"/>
              <w:jc w:val="center"/>
              <w:rPr>
                <w:rFonts w:ascii="Times New Roman" w:hAnsi="Times New Roman" w:cs="Times New Roman"/>
              </w:rPr>
            </w:pPr>
            <w:r>
              <w:rPr>
                <w:rFonts w:ascii="Times New Roman" w:hAnsi="Times New Roman" w:cs="Times New Roman" w:hint="eastAsia"/>
              </w:rPr>
              <w:t>&gt;</w:t>
            </w:r>
            <w:r>
              <w:rPr>
                <w:rFonts w:ascii="Times New Roman" w:hAnsi="Times New Roman" w:cs="Times New Roman"/>
              </w:rPr>
              <w:t>150</w:t>
            </w:r>
          </w:p>
        </w:tc>
        <w:tc>
          <w:tcPr>
            <w:tcW w:w="1384" w:type="dxa"/>
          </w:tcPr>
          <w:p w14:paraId="3486E7C3"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0.04</w:t>
            </w:r>
          </w:p>
        </w:tc>
        <w:tc>
          <w:tcPr>
            <w:tcW w:w="1433" w:type="dxa"/>
          </w:tcPr>
          <w:p w14:paraId="3675E2A1"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0.21</w:t>
            </w:r>
          </w:p>
        </w:tc>
        <w:tc>
          <w:tcPr>
            <w:tcW w:w="1289" w:type="dxa"/>
          </w:tcPr>
          <w:p w14:paraId="63841C91"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0.03</w:t>
            </w:r>
          </w:p>
        </w:tc>
        <w:tc>
          <w:tcPr>
            <w:tcW w:w="1486" w:type="dxa"/>
          </w:tcPr>
          <w:p w14:paraId="5E48DDF6"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0.13</w:t>
            </w:r>
          </w:p>
        </w:tc>
      </w:tr>
      <w:tr w:rsidR="00915E8A" w14:paraId="6CBBFDFC" w14:textId="77777777">
        <w:trPr>
          <w:jc w:val="center"/>
        </w:trPr>
        <w:tc>
          <w:tcPr>
            <w:tcW w:w="1671" w:type="dxa"/>
          </w:tcPr>
          <w:p w14:paraId="13A9B78C"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总计</w:t>
            </w:r>
          </w:p>
        </w:tc>
        <w:tc>
          <w:tcPr>
            <w:tcW w:w="1242" w:type="dxa"/>
          </w:tcPr>
          <w:p w14:paraId="70F33DDD"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w:t>
            </w:r>
          </w:p>
        </w:tc>
        <w:tc>
          <w:tcPr>
            <w:tcW w:w="1384" w:type="dxa"/>
          </w:tcPr>
          <w:p w14:paraId="3E99367B"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17.80</w:t>
            </w:r>
          </w:p>
        </w:tc>
        <w:tc>
          <w:tcPr>
            <w:tcW w:w="1433" w:type="dxa"/>
          </w:tcPr>
          <w:p w14:paraId="16CBD571"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100.00</w:t>
            </w:r>
          </w:p>
        </w:tc>
        <w:tc>
          <w:tcPr>
            <w:tcW w:w="1289" w:type="dxa"/>
          </w:tcPr>
          <w:p w14:paraId="24C811D7"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23.60</w:t>
            </w:r>
          </w:p>
        </w:tc>
        <w:tc>
          <w:tcPr>
            <w:tcW w:w="1486" w:type="dxa"/>
          </w:tcPr>
          <w:p w14:paraId="2A612B04" w14:textId="77777777" w:rsidR="00915E8A" w:rsidRDefault="00000000">
            <w:pPr>
              <w:spacing w:line="276" w:lineRule="auto"/>
              <w:jc w:val="center"/>
              <w:rPr>
                <w:rFonts w:ascii="Times New Roman" w:hAnsi="Times New Roman" w:cs="Times New Roman"/>
              </w:rPr>
            </w:pPr>
            <w:r>
              <w:rPr>
                <w:rFonts w:ascii="Times New Roman" w:hAnsi="Times New Roman" w:cs="Times New Roman"/>
              </w:rPr>
              <w:t>100</w:t>
            </w:r>
          </w:p>
        </w:tc>
      </w:tr>
    </w:tbl>
    <w:p w14:paraId="030B9BF8" w14:textId="77777777" w:rsidR="00915E8A" w:rsidRDefault="00053283">
      <w:pPr>
        <w:ind w:firstLineChars="200" w:firstLine="480"/>
        <w:jc w:val="center"/>
        <w:rPr>
          <w:rFonts w:ascii="Times New Roman" w:hAnsi="Times New Roman" w:cs="Times New Roman"/>
          <w:sz w:val="24"/>
        </w:rPr>
      </w:pPr>
      <w:r>
        <w:rPr>
          <w:rFonts w:ascii="Times New Roman" w:hAnsi="Times New Roman" w:cs="Times New Roman"/>
          <w:sz w:val="24"/>
        </w:rPr>
        <w:pict w14:anchorId="0162CD3E">
          <v:shape id="_x0000_i1029" type="#_x0000_t75" style="width:274pt;height:198pt">
            <v:imagedata r:id="rId51" o:title="有梯田饼图 (2)" cropbottom="15211f" cropleft="9674f" cropright="9579f"/>
          </v:shape>
        </w:pict>
      </w:r>
    </w:p>
    <w:p w14:paraId="306ACF85" w14:textId="77777777" w:rsidR="00915E8A" w:rsidRDefault="00000000">
      <w:pPr>
        <w:ind w:firstLineChars="200" w:firstLine="420"/>
        <w:jc w:val="center"/>
        <w:rPr>
          <w:rFonts w:ascii="Times New Roman" w:hAnsi="Times New Roman" w:cs="Times New Roman"/>
          <w:sz w:val="24"/>
        </w:rPr>
      </w:pPr>
      <w:r>
        <w:rPr>
          <w:rFonts w:ascii="Times New Roman" w:eastAsia="黑体" w:hAnsi="Times New Roman" w:cs="Times New Roman" w:hint="eastAsia"/>
          <w:szCs w:val="21"/>
        </w:rPr>
        <w:t>(</w:t>
      </w:r>
      <w:r>
        <w:rPr>
          <w:rFonts w:ascii="Times New Roman" w:eastAsia="黑体" w:hAnsi="Times New Roman" w:cs="Times New Roman"/>
          <w:szCs w:val="21"/>
        </w:rPr>
        <w:t>a)</w:t>
      </w:r>
      <w:r>
        <w:rPr>
          <w:rFonts w:ascii="Times New Roman" w:eastAsia="黑体" w:hAnsi="Times New Roman" w:cs="Times New Roman"/>
          <w:szCs w:val="21"/>
        </w:rPr>
        <w:t>有梯田状况下侵蚀强度比例</w:t>
      </w:r>
    </w:p>
    <w:p w14:paraId="0CA7EDBF" w14:textId="77777777" w:rsidR="00915E8A" w:rsidRDefault="00053283">
      <w:pPr>
        <w:ind w:firstLineChars="200" w:firstLine="480"/>
        <w:jc w:val="center"/>
        <w:rPr>
          <w:rFonts w:ascii="Times New Roman" w:hAnsi="Times New Roman" w:cs="Times New Roman"/>
          <w:sz w:val="24"/>
        </w:rPr>
      </w:pPr>
      <w:r>
        <w:rPr>
          <w:rFonts w:ascii="Times New Roman" w:hAnsi="Times New Roman" w:cs="Times New Roman"/>
          <w:sz w:val="24"/>
        </w:rPr>
        <w:pict w14:anchorId="2F0010C9">
          <v:shape id="_x0000_i1030" type="#_x0000_t75" style="width:282pt;height:212.5pt">
            <v:imagedata r:id="rId52" o:title="无梯田饼图 (2)" cropbottom="12652f" cropleft="9958f" cropright="8835f"/>
          </v:shape>
        </w:pict>
      </w:r>
    </w:p>
    <w:p w14:paraId="3A433674" w14:textId="77777777" w:rsidR="00915E8A" w:rsidRDefault="00053283">
      <w:pPr>
        <w:ind w:firstLineChars="200" w:firstLine="480"/>
        <w:jc w:val="center"/>
        <w:rPr>
          <w:rFonts w:ascii="Times New Roman" w:hAnsi="Times New Roman" w:cs="Times New Roman"/>
          <w:sz w:val="24"/>
        </w:rPr>
      </w:pPr>
      <w:r>
        <w:rPr>
          <w:rFonts w:ascii="Times New Roman" w:hAnsi="Times New Roman" w:cs="Times New Roman"/>
          <w:sz w:val="24"/>
        </w:rPr>
        <w:pict w14:anchorId="315B79B6">
          <v:shape id="_x0000_i1031" type="#_x0000_t75" style="width:372.5pt;height:26pt">
            <v:imagedata r:id="rId52" o:title="无梯田饼图 (2)" croptop="58428f" cropbottom="711f" cropleft="2181f" cropright="2181f"/>
          </v:shape>
        </w:pict>
      </w:r>
    </w:p>
    <w:p w14:paraId="7BA2E266"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w:t>
      </w:r>
      <w:r>
        <w:rPr>
          <w:rFonts w:ascii="Times New Roman" w:eastAsia="黑体" w:hAnsi="Times New Roman" w:cs="Times New Roman"/>
          <w:szCs w:val="21"/>
        </w:rPr>
        <w:t>b)</w:t>
      </w:r>
      <w:r>
        <w:rPr>
          <w:rFonts w:ascii="Times New Roman" w:eastAsia="黑体" w:hAnsi="Times New Roman" w:cs="Times New Roman"/>
          <w:szCs w:val="21"/>
        </w:rPr>
        <w:t>无梯田状况下侵蚀强度比例</w:t>
      </w:r>
    </w:p>
    <w:p w14:paraId="32D4649B" w14:textId="77777777" w:rsidR="00915E8A" w:rsidRDefault="00000000">
      <w:pPr>
        <w:jc w:val="center"/>
        <w:rPr>
          <w:rFonts w:ascii="黑体" w:eastAsia="黑体" w:hAnsi="黑体" w:cs="Times New Roman"/>
        </w:rPr>
      </w:pPr>
      <w:r>
        <w:rPr>
          <w:rFonts w:ascii="黑体" w:eastAsia="黑体" w:hAnsi="黑体" w:cs="Times New Roman" w:hint="eastAsia"/>
        </w:rPr>
        <w:t xml:space="preserve"> </w:t>
      </w:r>
      <w:r>
        <w:rPr>
          <w:rFonts w:ascii="黑体" w:eastAsia="黑体" w:hAnsi="黑体" w:cs="Times New Roman"/>
        </w:rPr>
        <w:t xml:space="preserve"> 图</w:t>
      </w:r>
      <w:r>
        <w:rPr>
          <w:rFonts w:ascii="黑体" w:eastAsia="黑体" w:hAnsi="黑体" w:cs="Times New Roman" w:hint="eastAsia"/>
        </w:rPr>
        <w:t>5</w:t>
      </w:r>
      <w:r>
        <w:rPr>
          <w:rFonts w:ascii="黑体" w:eastAsia="黑体" w:hAnsi="黑体" w:cs="Times New Roman"/>
        </w:rPr>
        <w:t>-3 梯田构建前后土壤侵蚀</w:t>
      </w:r>
      <w:r>
        <w:rPr>
          <w:rFonts w:ascii="黑体" w:eastAsia="黑体" w:hAnsi="黑体" w:cs="Times New Roman" w:hint="eastAsia"/>
        </w:rPr>
        <w:t>强度比例</w:t>
      </w:r>
    </w:p>
    <w:p w14:paraId="19246A66"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从不同侵蚀等级的区域分布及比例特征探讨坡改梯的水土保持效益。</w:t>
      </w:r>
      <w:r>
        <w:rPr>
          <w:rFonts w:ascii="Times New Roman" w:hAnsi="Times New Roman" w:cs="Times New Roman"/>
          <w:sz w:val="24"/>
        </w:rPr>
        <w:t>就全域而言，</w:t>
      </w:r>
      <w:r>
        <w:rPr>
          <w:rFonts w:ascii="Times New Roman" w:eastAsia="宋体" w:hAnsi="Times New Roman" w:cs="Times New Roman"/>
          <w:sz w:val="24"/>
          <w:szCs w:val="24"/>
        </w:rPr>
        <w:t>梯田存在时，轻度及以下的侵蚀强度占</w:t>
      </w:r>
      <w:r>
        <w:rPr>
          <w:rFonts w:ascii="Times New Roman" w:eastAsia="宋体" w:hAnsi="Times New Roman" w:cs="Times New Roman"/>
          <w:sz w:val="24"/>
          <w:szCs w:val="24"/>
        </w:rPr>
        <w:t>82.29%</w:t>
      </w:r>
      <w:r>
        <w:rPr>
          <w:rFonts w:ascii="Times New Roman" w:eastAsia="宋体" w:hAnsi="Times New Roman" w:cs="Times New Roman"/>
          <w:sz w:val="24"/>
          <w:szCs w:val="24"/>
        </w:rPr>
        <w:t>；梯田去除后，域内轻度及以下的侵蚀强度占比明显下降至</w:t>
      </w:r>
      <w:r>
        <w:rPr>
          <w:rFonts w:ascii="Times New Roman" w:eastAsia="宋体" w:hAnsi="Times New Roman" w:cs="Times New Roman"/>
          <w:sz w:val="24"/>
          <w:szCs w:val="24"/>
        </w:rPr>
        <w:t>77.88%</w:t>
      </w:r>
      <w:r>
        <w:rPr>
          <w:rFonts w:ascii="Times New Roman" w:eastAsia="宋体" w:hAnsi="Times New Roman" w:cs="Times New Roman"/>
          <w:sz w:val="24"/>
          <w:szCs w:val="24"/>
        </w:rPr>
        <w:t>，考虑到无梯田状态下受土壤侵蚀影响的栅格基数远高于有梯田状态，这就意味着无梯田状态下中度侵蚀及以上的土壤栅格单元的增量多于</w:t>
      </w:r>
      <w:r>
        <w:rPr>
          <w:rFonts w:ascii="Times New Roman" w:eastAsia="宋体" w:hAnsi="Times New Roman" w:cs="Times New Roman"/>
          <w:sz w:val="24"/>
          <w:szCs w:val="24"/>
        </w:rPr>
        <w:t>4%</w:t>
      </w:r>
      <w:r>
        <w:rPr>
          <w:rFonts w:ascii="Times New Roman" w:eastAsia="宋体" w:hAnsi="Times New Roman" w:cs="Times New Roman"/>
          <w:sz w:val="24"/>
          <w:szCs w:val="24"/>
        </w:rPr>
        <w:t>。对于</w:t>
      </w:r>
      <w:proofErr w:type="gramStart"/>
      <w:r>
        <w:rPr>
          <w:rFonts w:ascii="Times New Roman" w:eastAsia="宋体" w:hAnsi="Times New Roman" w:cs="Times New Roman"/>
          <w:sz w:val="24"/>
          <w:szCs w:val="24"/>
        </w:rPr>
        <w:t>窑家湾样</w:t>
      </w:r>
      <w:proofErr w:type="gramEnd"/>
      <w:r>
        <w:rPr>
          <w:rFonts w:ascii="Times New Roman" w:eastAsia="宋体" w:hAnsi="Times New Roman" w:cs="Times New Roman"/>
          <w:sz w:val="24"/>
          <w:szCs w:val="24"/>
        </w:rPr>
        <w:t>区，沟谷范围内由于坡度变异大，无人工保水措施，集中了强烈、极强烈与剧烈侵蚀，而中度侵蚀从</w:t>
      </w:r>
      <w:r>
        <w:rPr>
          <w:rFonts w:ascii="Times New Roman" w:eastAsia="宋体" w:hAnsi="Times New Roman" w:cs="Times New Roman"/>
          <w:sz w:val="24"/>
          <w:szCs w:val="24"/>
        </w:rPr>
        <w:t>12.24%</w:t>
      </w:r>
      <w:r>
        <w:rPr>
          <w:rFonts w:ascii="Times New Roman" w:eastAsia="宋体" w:hAnsi="Times New Roman" w:cs="Times New Roman"/>
          <w:sz w:val="24"/>
          <w:szCs w:val="24"/>
        </w:rPr>
        <w:t>到</w:t>
      </w:r>
      <w:r>
        <w:rPr>
          <w:rFonts w:ascii="Times New Roman" w:eastAsia="宋体" w:hAnsi="Times New Roman" w:cs="Times New Roman"/>
          <w:sz w:val="24"/>
          <w:szCs w:val="24"/>
        </w:rPr>
        <w:t>18.01%</w:t>
      </w:r>
      <w:r>
        <w:rPr>
          <w:rFonts w:ascii="Times New Roman" w:eastAsia="宋体" w:hAnsi="Times New Roman" w:cs="Times New Roman"/>
          <w:sz w:val="24"/>
          <w:szCs w:val="24"/>
        </w:rPr>
        <w:t>的增加对应轻度侵蚀从</w:t>
      </w:r>
      <w:r>
        <w:rPr>
          <w:rFonts w:ascii="Times New Roman" w:eastAsia="宋体" w:hAnsi="Times New Roman" w:cs="Times New Roman"/>
          <w:sz w:val="24"/>
          <w:szCs w:val="24"/>
        </w:rPr>
        <w:t>31.96%</w:t>
      </w:r>
      <w:r>
        <w:rPr>
          <w:rFonts w:ascii="Times New Roman" w:eastAsia="宋体" w:hAnsi="Times New Roman" w:cs="Times New Roman"/>
          <w:sz w:val="24"/>
          <w:szCs w:val="24"/>
        </w:rPr>
        <w:t>到</w:t>
      </w:r>
      <w:r>
        <w:rPr>
          <w:rFonts w:ascii="Times New Roman" w:eastAsia="宋体" w:hAnsi="Times New Roman" w:cs="Times New Roman"/>
          <w:sz w:val="24"/>
          <w:szCs w:val="24"/>
        </w:rPr>
        <w:t>25.85%</w:t>
      </w:r>
      <w:r>
        <w:rPr>
          <w:rFonts w:ascii="Times New Roman" w:eastAsia="宋体" w:hAnsi="Times New Roman" w:cs="Times New Roman"/>
          <w:sz w:val="24"/>
          <w:szCs w:val="24"/>
        </w:rPr>
        <w:t>的骤降，直接证明了失去梯田的坡面会从根本上被改变保水保土的能力。</w:t>
      </w:r>
    </w:p>
    <w:p w14:paraId="25128799"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以上分析表明，在修建梯田工程后，</w:t>
      </w:r>
      <w:proofErr w:type="gramStart"/>
      <w:r>
        <w:rPr>
          <w:rFonts w:ascii="Times New Roman" w:hAnsi="Times New Roman" w:cs="Times New Roman"/>
          <w:sz w:val="24"/>
        </w:rPr>
        <w:t>窑家湾流域样</w:t>
      </w:r>
      <w:proofErr w:type="gramEnd"/>
      <w:r>
        <w:rPr>
          <w:rFonts w:ascii="Times New Roman" w:hAnsi="Times New Roman" w:cs="Times New Roman"/>
          <w:sz w:val="24"/>
        </w:rPr>
        <w:t>区总体的侵蚀强度较低，但在沟谷和坡地边缘区存在局部的高值土壤流失，从</w:t>
      </w:r>
      <w:r>
        <w:rPr>
          <w:rFonts w:ascii="Times New Roman" w:hAnsi="Times New Roman" w:cs="Times New Roman"/>
          <w:sz w:val="24"/>
        </w:rPr>
        <w:t>DEM</w:t>
      </w:r>
      <w:r>
        <w:rPr>
          <w:rFonts w:ascii="Times New Roman" w:hAnsi="Times New Roman" w:cs="Times New Roman"/>
          <w:sz w:val="24"/>
        </w:rPr>
        <w:t>的视角看，坡面的沟沿线便处于坡</w:t>
      </w:r>
      <w:r>
        <w:rPr>
          <w:rFonts w:ascii="Times New Roman" w:hAnsi="Times New Roman" w:cs="Times New Roman"/>
          <w:sz w:val="24"/>
        </w:rPr>
        <w:lastRenderedPageBreak/>
        <w:t>度剧烈变化的交界地带，因此在修筑梯田的同时需要关注梯田下部与原始陡坡间的坡度控制，避免坡度陡变加剧沟谷的侵蚀。</w:t>
      </w:r>
    </w:p>
    <w:p w14:paraId="52E8C96E"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61" w:name="_Toc103005916"/>
      <w:r>
        <w:rPr>
          <w:rFonts w:ascii="Times New Roman" w:eastAsia="黑体" w:hAnsi="Times New Roman" w:cs="Times New Roman"/>
          <w:sz w:val="30"/>
          <w:szCs w:val="30"/>
        </w:rPr>
        <w:t xml:space="preserve">5.3  </w:t>
      </w:r>
      <w:r>
        <w:rPr>
          <w:rFonts w:ascii="Times New Roman" w:eastAsia="黑体" w:hAnsi="Times New Roman" w:cs="Times New Roman" w:hint="eastAsia"/>
          <w:sz w:val="30"/>
          <w:szCs w:val="30"/>
        </w:rPr>
        <w:t>梯田部位土壤侵蚀差异性</w:t>
      </w:r>
      <w:bookmarkEnd w:id="61"/>
    </w:p>
    <w:p w14:paraId="47845A6D"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62" w:name="_Toc103005917"/>
      <w:r>
        <w:rPr>
          <w:rFonts w:ascii="Times New Roman" w:eastAsia="黑体" w:hAnsi="Times New Roman" w:cs="Times New Roman"/>
          <w:sz w:val="28"/>
          <w:szCs w:val="28"/>
        </w:rPr>
        <w:t>5.3.1</w:t>
      </w:r>
      <w:r>
        <w:rPr>
          <w:rFonts w:ascii="Times New Roman" w:eastAsia="黑体" w:hAnsi="Times New Roman" w:cs="Times New Roman"/>
          <w:sz w:val="28"/>
          <w:szCs w:val="28"/>
        </w:rPr>
        <w:t>梯田区</w:t>
      </w:r>
      <w:r>
        <w:rPr>
          <w:rFonts w:ascii="Times New Roman" w:eastAsia="黑体" w:hAnsi="Times New Roman" w:cs="Times New Roman" w:hint="eastAsia"/>
          <w:sz w:val="28"/>
          <w:szCs w:val="28"/>
        </w:rPr>
        <w:t>土壤</w:t>
      </w:r>
      <w:r>
        <w:rPr>
          <w:rFonts w:ascii="Times New Roman" w:eastAsia="黑体" w:hAnsi="Times New Roman" w:cs="Times New Roman"/>
          <w:sz w:val="28"/>
          <w:szCs w:val="28"/>
        </w:rPr>
        <w:t>侵蚀</w:t>
      </w:r>
      <w:r>
        <w:rPr>
          <w:rFonts w:ascii="Times New Roman" w:eastAsia="黑体" w:hAnsi="Times New Roman" w:cs="Times New Roman" w:hint="eastAsia"/>
          <w:sz w:val="28"/>
          <w:szCs w:val="28"/>
        </w:rPr>
        <w:t>量</w:t>
      </w:r>
      <w:r>
        <w:rPr>
          <w:rFonts w:ascii="Times New Roman" w:eastAsia="黑体" w:hAnsi="Times New Roman" w:cs="Times New Roman"/>
          <w:sz w:val="28"/>
          <w:szCs w:val="28"/>
        </w:rPr>
        <w:t>差异</w:t>
      </w:r>
      <w:bookmarkEnd w:id="62"/>
    </w:p>
    <w:p w14:paraId="3B8DDCCB"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构造样区内若干个典型梯田区</w:t>
      </w:r>
      <w:r>
        <w:rPr>
          <w:rFonts w:ascii="Times New Roman" w:hAnsi="Times New Roman" w:cs="Times New Roman"/>
          <w:sz w:val="24"/>
        </w:rPr>
        <w:t>范围矢量作为掩膜，分别提取有无梯田状态下的土壤侵蚀模数结果，进行针对梯田区域的侵蚀量评估。如图</w:t>
      </w:r>
      <w:r>
        <w:rPr>
          <w:rFonts w:ascii="Times New Roman" w:hAnsi="Times New Roman" w:cs="Times New Roman" w:hint="eastAsia"/>
          <w:sz w:val="24"/>
        </w:rPr>
        <w:t>5</w:t>
      </w:r>
      <w:r>
        <w:rPr>
          <w:rFonts w:ascii="Times New Roman" w:hAnsi="Times New Roman" w:cs="Times New Roman"/>
          <w:sz w:val="24"/>
        </w:rPr>
        <w:t>-4</w:t>
      </w:r>
      <w:r>
        <w:rPr>
          <w:rFonts w:ascii="Times New Roman" w:hAnsi="Times New Roman" w:cs="Times New Roman"/>
          <w:sz w:val="24"/>
        </w:rPr>
        <w:t>。</w:t>
      </w:r>
    </w:p>
    <w:p w14:paraId="4C5C1F61"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研究共考察样区内</w:t>
      </w:r>
      <w:r>
        <w:rPr>
          <w:rFonts w:ascii="Times New Roman" w:hAnsi="Times New Roman" w:cs="Times New Roman" w:hint="eastAsia"/>
          <w:sz w:val="24"/>
        </w:rPr>
        <w:t>4</w:t>
      </w:r>
      <w:r>
        <w:rPr>
          <w:rFonts w:ascii="Times New Roman" w:hAnsi="Times New Roman" w:cs="Times New Roman" w:hint="eastAsia"/>
          <w:sz w:val="24"/>
        </w:rPr>
        <w:t>个梯田范围的前后侵蚀量，关注土壤侵蚀模数的最值、均值和总侵蚀量的变化。得出以下重要结论：</w:t>
      </w:r>
    </w:p>
    <w:p w14:paraId="052C9898"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）土壤侵蚀模数的最值在</w:t>
      </w:r>
      <w:r>
        <w:rPr>
          <w:rFonts w:ascii="Times New Roman" w:hAnsi="Times New Roman" w:cs="Times New Roman" w:hint="eastAsia"/>
          <w:sz w:val="24"/>
        </w:rPr>
        <w:t>4</w:t>
      </w:r>
      <w:r>
        <w:rPr>
          <w:rFonts w:ascii="Times New Roman" w:hAnsi="Times New Roman" w:cs="Times New Roman" w:hint="eastAsia"/>
          <w:sz w:val="24"/>
        </w:rPr>
        <w:t>个实验区内的前后变化无明显规律，其中有</w:t>
      </w:r>
      <w:r>
        <w:rPr>
          <w:rFonts w:ascii="Times New Roman" w:hAnsi="Times New Roman" w:cs="Times New Roman" w:hint="eastAsia"/>
          <w:sz w:val="24"/>
        </w:rPr>
        <w:t>2</w:t>
      </w:r>
      <w:r>
        <w:rPr>
          <w:rFonts w:ascii="Times New Roman" w:hAnsi="Times New Roman" w:cs="Times New Roman" w:hint="eastAsia"/>
          <w:sz w:val="24"/>
        </w:rPr>
        <w:t>个实验区侵蚀模数最大值在梯田建设后有增加，另</w:t>
      </w:r>
      <w:r>
        <w:rPr>
          <w:rFonts w:ascii="Times New Roman" w:hAnsi="Times New Roman" w:cs="Times New Roman" w:hint="eastAsia"/>
          <w:sz w:val="24"/>
        </w:rPr>
        <w:t>2</w:t>
      </w:r>
      <w:r>
        <w:rPr>
          <w:rFonts w:ascii="Times New Roman" w:hAnsi="Times New Roman" w:cs="Times New Roman" w:hint="eastAsia"/>
          <w:sz w:val="24"/>
        </w:rPr>
        <w:t>个实验区则明显降低。但所有</w:t>
      </w:r>
      <w:r>
        <w:rPr>
          <w:rFonts w:ascii="Times New Roman" w:hAnsi="Times New Roman" w:cs="Times New Roman" w:hint="eastAsia"/>
          <w:sz w:val="24"/>
        </w:rPr>
        <w:t>8</w:t>
      </w:r>
      <w:r>
        <w:rPr>
          <w:rFonts w:ascii="Times New Roman" w:hAnsi="Times New Roman" w:cs="Times New Roman" w:hint="eastAsia"/>
          <w:sz w:val="24"/>
        </w:rPr>
        <w:t>种情形下的土壤侵蚀模数最大值均在</w:t>
      </w:r>
      <w:r>
        <w:rPr>
          <w:rFonts w:ascii="Times New Roman" w:hAnsi="Times New Roman" w:cs="Times New Roman" w:hint="eastAsia"/>
          <w:sz w:val="24"/>
        </w:rPr>
        <w:t>2</w:t>
      </w:r>
      <w:r>
        <w:rPr>
          <w:rFonts w:ascii="Times New Roman" w:hAnsi="Times New Roman" w:cs="Times New Roman"/>
          <w:sz w:val="24"/>
        </w:rPr>
        <w:t>50[t/(hm</w:t>
      </w:r>
      <w:r>
        <w:rPr>
          <w:rFonts w:ascii="Times New Roman" w:hAnsi="Times New Roman" w:cs="Times New Roman"/>
          <w:sz w:val="24"/>
          <w:vertAlign w:val="superscript"/>
        </w:rPr>
        <w:t>2</w:t>
      </w:r>
      <w:r>
        <w:rPr>
          <w:rFonts w:ascii="Times New Roman" w:hAnsi="Times New Roman" w:cs="Times New Roman"/>
          <w:sz w:val="24"/>
        </w:rPr>
        <w:t>·a)]~330[t/(hm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范围内。</w:t>
      </w:r>
    </w:p>
    <w:p w14:paraId="1AE6B638"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）由于梯田区内</w:t>
      </w:r>
      <w:proofErr w:type="gramStart"/>
      <w:r>
        <w:rPr>
          <w:rFonts w:ascii="Times New Roman" w:hAnsi="Times New Roman" w:cs="Times New Roman"/>
          <w:sz w:val="24"/>
        </w:rPr>
        <w:t>田坎近</w:t>
      </w:r>
      <w:proofErr w:type="gramEnd"/>
      <w:r>
        <w:rPr>
          <w:rFonts w:ascii="Times New Roman" w:hAnsi="Times New Roman" w:cs="Times New Roman"/>
          <w:sz w:val="24"/>
        </w:rPr>
        <w:t>垂直于田面，因此梯田</w:t>
      </w:r>
      <w:proofErr w:type="gramStart"/>
      <w:r>
        <w:rPr>
          <w:rFonts w:ascii="Times New Roman" w:hAnsi="Times New Roman" w:cs="Times New Roman"/>
          <w:sz w:val="24"/>
        </w:rPr>
        <w:t>田</w:t>
      </w:r>
      <w:proofErr w:type="gramEnd"/>
      <w:r>
        <w:rPr>
          <w:rFonts w:ascii="Times New Roman" w:hAnsi="Times New Roman" w:cs="Times New Roman"/>
          <w:sz w:val="24"/>
        </w:rPr>
        <w:t>面占据着</w:t>
      </w:r>
      <w:r>
        <w:rPr>
          <w:rFonts w:ascii="Times New Roman" w:hAnsi="Times New Roman" w:cs="Times New Roman" w:hint="eastAsia"/>
          <w:sz w:val="24"/>
        </w:rPr>
        <w:t>4</w:t>
      </w:r>
      <w:r>
        <w:rPr>
          <w:rFonts w:ascii="Times New Roman" w:hAnsi="Times New Roman" w:cs="Times New Roman" w:hint="eastAsia"/>
          <w:sz w:val="24"/>
        </w:rPr>
        <w:t>个实验区绝大部分的面积，故</w:t>
      </w:r>
      <w:r>
        <w:rPr>
          <w:rFonts w:ascii="Times New Roman" w:hAnsi="Times New Roman" w:cs="Times New Roman"/>
          <w:sz w:val="24"/>
        </w:rPr>
        <w:t>各实验区内土壤侵蚀模数的均值很大程度上反映着其中土壤受侵蚀强弱的真实状况。据此绘制柱形图</w:t>
      </w:r>
      <w:r>
        <w:rPr>
          <w:rFonts w:ascii="Times New Roman" w:hAnsi="Times New Roman" w:cs="Times New Roman" w:hint="eastAsia"/>
          <w:sz w:val="24"/>
        </w:rPr>
        <w:t>5</w:t>
      </w:r>
      <w:r>
        <w:rPr>
          <w:rFonts w:ascii="Times New Roman" w:hAnsi="Times New Roman" w:cs="Times New Roman"/>
          <w:sz w:val="24"/>
        </w:rPr>
        <w:t>-5</w:t>
      </w:r>
      <w:r>
        <w:rPr>
          <w:rFonts w:ascii="Times New Roman" w:hAnsi="Times New Roman" w:cs="Times New Roman"/>
          <w:sz w:val="24"/>
        </w:rPr>
        <w:t>，发现</w:t>
      </w:r>
      <w:r>
        <w:rPr>
          <w:rFonts w:ascii="Times New Roman" w:hAnsi="Times New Roman" w:cs="Times New Roman" w:hint="eastAsia"/>
          <w:sz w:val="24"/>
        </w:rPr>
        <w:t>各实验区在完成梯田构建后，域内土壤侵蚀模数均值除了发生明显的下降，值得注意的是，</w:t>
      </w:r>
      <w:r>
        <w:rPr>
          <w:rFonts w:ascii="Times New Roman" w:hAnsi="Times New Roman" w:cs="Times New Roman" w:hint="eastAsia"/>
          <w:sz w:val="24"/>
        </w:rPr>
        <w:t>4</w:t>
      </w:r>
      <w:r>
        <w:rPr>
          <w:rFonts w:ascii="Times New Roman" w:hAnsi="Times New Roman" w:cs="Times New Roman" w:hint="eastAsia"/>
          <w:sz w:val="24"/>
        </w:rPr>
        <w:t>个区域内的侵蚀模数较无梯田时降低的百分比均在</w:t>
      </w:r>
      <w:r>
        <w:rPr>
          <w:rFonts w:ascii="Times New Roman" w:hAnsi="Times New Roman" w:cs="Times New Roman" w:hint="eastAsia"/>
          <w:sz w:val="24"/>
        </w:rPr>
        <w:t>5</w:t>
      </w:r>
      <w:r>
        <w:rPr>
          <w:rFonts w:ascii="Times New Roman" w:hAnsi="Times New Roman" w:cs="Times New Roman"/>
          <w:sz w:val="24"/>
        </w:rPr>
        <w:t>0%</w:t>
      </w:r>
      <w:r>
        <w:rPr>
          <w:rFonts w:ascii="Times New Roman" w:hAnsi="Times New Roman" w:cs="Times New Roman"/>
          <w:sz w:val="24"/>
        </w:rPr>
        <w:t>上下，比例偏差均不超过</w:t>
      </w:r>
      <w:r>
        <w:rPr>
          <w:rFonts w:ascii="Times New Roman" w:hAnsi="Times New Roman" w:cs="Times New Roman" w:hint="eastAsia"/>
          <w:sz w:val="24"/>
        </w:rPr>
        <w:t>3%</w:t>
      </w:r>
      <w:r>
        <w:rPr>
          <w:rFonts w:ascii="Times New Roman" w:hAnsi="Times New Roman" w:cs="Times New Roman" w:hint="eastAsia"/>
          <w:sz w:val="24"/>
        </w:rPr>
        <w:t>。</w:t>
      </w:r>
    </w:p>
    <w:p w14:paraId="1FE94243" w14:textId="77777777" w:rsidR="00915E8A" w:rsidRDefault="00000000">
      <w:pPr>
        <w:tabs>
          <w:tab w:val="left" w:pos="5782"/>
        </w:tabs>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w:t>
      </w:r>
      <w:r>
        <w:rPr>
          <w:rFonts w:ascii="Times New Roman" w:hAnsi="Times New Roman" w:cs="Times New Roman"/>
          <w:sz w:val="24"/>
        </w:rPr>
        <w:t>各梯田区的总侵蚀量即域内平均土壤侵蚀模数与总面积的乘积，在梯田建设前后各实验区总面积不变的情况下，各实验区的前后总侵蚀量差异比例与图</w:t>
      </w:r>
      <w:r>
        <w:rPr>
          <w:rFonts w:ascii="Times New Roman" w:hAnsi="Times New Roman" w:cs="Times New Roman" w:hint="eastAsia"/>
          <w:sz w:val="24"/>
        </w:rPr>
        <w:t>5</w:t>
      </w:r>
      <w:r>
        <w:rPr>
          <w:rFonts w:ascii="Times New Roman" w:hAnsi="Times New Roman" w:cs="Times New Roman"/>
          <w:sz w:val="24"/>
        </w:rPr>
        <w:t>-5</w:t>
      </w:r>
      <w:r>
        <w:rPr>
          <w:rFonts w:ascii="Times New Roman" w:hAnsi="Times New Roman" w:cs="Times New Roman"/>
          <w:sz w:val="24"/>
        </w:rPr>
        <w:t>中反映的土壤侵蚀模数变化完全相同，即在降雨、土壤质地、植被覆盖等其他因素不变的情况下，梯田建设使区域内的土壤侵蚀总量降低约</w:t>
      </w:r>
      <w:r>
        <w:rPr>
          <w:rFonts w:ascii="Times New Roman" w:hAnsi="Times New Roman" w:cs="Times New Roman" w:hint="eastAsia"/>
          <w:sz w:val="24"/>
        </w:rPr>
        <w:t>5</w:t>
      </w:r>
      <w:r>
        <w:rPr>
          <w:rFonts w:ascii="Times New Roman" w:hAnsi="Times New Roman" w:cs="Times New Roman"/>
          <w:sz w:val="24"/>
        </w:rPr>
        <w:t>0%</w:t>
      </w:r>
      <w:r>
        <w:rPr>
          <w:rFonts w:ascii="Times New Roman" w:hAnsi="Times New Roman" w:cs="Times New Roman"/>
          <w:sz w:val="24"/>
        </w:rPr>
        <w:t>，这在</w:t>
      </w:r>
      <w:r>
        <w:rPr>
          <w:rFonts w:ascii="Times New Roman" w:hAnsi="Times New Roman" w:cs="Times New Roman" w:hint="eastAsia"/>
          <w:sz w:val="24"/>
        </w:rPr>
        <w:t>4</w:t>
      </w:r>
      <w:r>
        <w:rPr>
          <w:rFonts w:ascii="Times New Roman" w:hAnsi="Times New Roman" w:cs="Times New Roman" w:hint="eastAsia"/>
          <w:sz w:val="24"/>
        </w:rPr>
        <w:t>个典型梯田区都得到了证明。</w:t>
      </w:r>
    </w:p>
    <w:p w14:paraId="529FB57E" w14:textId="77777777" w:rsidR="00915E8A" w:rsidRDefault="00000000">
      <w:pPr>
        <w:jc w:val="center"/>
      </w:pPr>
      <w:r>
        <w:rPr>
          <w:noProof/>
        </w:rPr>
        <w:drawing>
          <wp:inline distT="0" distB="0" distL="0" distR="0" wp14:anchorId="19BA7B19" wp14:editId="22112023">
            <wp:extent cx="5759450" cy="3378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stretch>
                      <a:fillRect/>
                    </a:stretch>
                  </pic:blipFill>
                  <pic:spPr>
                    <a:xfrm>
                      <a:off x="0" y="0"/>
                      <a:ext cx="5759450" cy="3378200"/>
                    </a:xfrm>
                    <a:prstGeom prst="rect">
                      <a:avLst/>
                    </a:prstGeom>
                  </pic:spPr>
                </pic:pic>
              </a:graphicData>
            </a:graphic>
          </wp:inline>
        </w:drawing>
      </w:r>
    </w:p>
    <w:p w14:paraId="5402829B" w14:textId="77777777" w:rsidR="00915E8A" w:rsidRDefault="00000000">
      <w:pPr>
        <w:jc w:val="center"/>
        <w:rPr>
          <w:rFonts w:ascii="黑体" w:eastAsia="黑体" w:hAnsi="黑体" w:cs="Times New Roman"/>
        </w:rPr>
      </w:pPr>
      <w:r>
        <w:rPr>
          <w:rFonts w:ascii="黑体" w:eastAsia="黑体" w:hAnsi="黑体" w:cs="Times New Roman"/>
        </w:rPr>
        <w:t>图</w:t>
      </w:r>
      <w:r>
        <w:rPr>
          <w:rFonts w:ascii="黑体" w:eastAsia="黑体" w:hAnsi="黑体" w:cs="Times New Roman" w:hint="eastAsia"/>
        </w:rPr>
        <w:t>5</w:t>
      </w:r>
      <w:r>
        <w:rPr>
          <w:rFonts w:ascii="黑体" w:eastAsia="黑体" w:hAnsi="黑体" w:cs="Times New Roman"/>
        </w:rPr>
        <w:t>-4 梯田构建前后土壤侵蚀状况比较</w:t>
      </w:r>
    </w:p>
    <w:p w14:paraId="7F595A5B" w14:textId="77777777" w:rsidR="00915E8A" w:rsidRDefault="00000000">
      <w:pPr>
        <w:jc w:val="center"/>
        <w:rPr>
          <w:rFonts w:ascii="黑体" w:eastAsia="黑体" w:hAnsi="黑体" w:cs="Times New Roman"/>
        </w:rPr>
      </w:pPr>
      <w:r>
        <w:rPr>
          <w:rFonts w:ascii="黑体" w:eastAsia="黑体" w:hAnsi="黑体" w:cs="Times New Roman"/>
          <w:noProof/>
        </w:rPr>
        <w:lastRenderedPageBreak/>
        <w:drawing>
          <wp:inline distT="0" distB="0" distL="0" distR="0" wp14:anchorId="060A9F15" wp14:editId="60859D3A">
            <wp:extent cx="5463540" cy="290068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5471232" cy="2905122"/>
                    </a:xfrm>
                    <a:prstGeom prst="rect">
                      <a:avLst/>
                    </a:prstGeom>
                  </pic:spPr>
                </pic:pic>
              </a:graphicData>
            </a:graphic>
          </wp:inline>
        </w:drawing>
      </w:r>
    </w:p>
    <w:p w14:paraId="21EC6466" w14:textId="77777777" w:rsidR="00915E8A" w:rsidRDefault="00000000">
      <w:pPr>
        <w:jc w:val="center"/>
        <w:rPr>
          <w:rFonts w:ascii="黑体" w:eastAsia="黑体" w:hAnsi="黑体" w:cs="Times New Roman"/>
        </w:rPr>
      </w:pPr>
      <w:r>
        <w:rPr>
          <w:rFonts w:ascii="黑体" w:eastAsia="黑体" w:hAnsi="黑体" w:cs="Times New Roman"/>
        </w:rPr>
        <w:t>图</w:t>
      </w:r>
      <w:r>
        <w:rPr>
          <w:rFonts w:ascii="黑体" w:eastAsia="黑体" w:hAnsi="黑体" w:cs="Times New Roman" w:hint="eastAsia"/>
        </w:rPr>
        <w:t>5</w:t>
      </w:r>
      <w:r>
        <w:rPr>
          <w:rFonts w:ascii="黑体" w:eastAsia="黑体" w:hAnsi="黑体" w:cs="Times New Roman"/>
        </w:rPr>
        <w:t>-5 各实验区梯田建设前后土壤侵蚀模数均值</w:t>
      </w:r>
    </w:p>
    <w:p w14:paraId="04D462F7"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63" w:name="_Toc103005918"/>
      <w:r>
        <w:rPr>
          <w:rFonts w:ascii="Times New Roman" w:eastAsia="黑体" w:hAnsi="Times New Roman" w:cs="Times New Roman"/>
          <w:sz w:val="28"/>
          <w:szCs w:val="28"/>
        </w:rPr>
        <w:t xml:space="preserve">5.3.2 </w:t>
      </w:r>
      <w:r>
        <w:rPr>
          <w:rFonts w:ascii="Times New Roman" w:eastAsia="黑体" w:hAnsi="Times New Roman" w:cs="Times New Roman"/>
          <w:sz w:val="28"/>
          <w:szCs w:val="28"/>
        </w:rPr>
        <w:t>梯田区总面积与土壤侵蚀</w:t>
      </w:r>
      <w:r>
        <w:rPr>
          <w:rFonts w:ascii="Times New Roman" w:eastAsia="黑体" w:hAnsi="Times New Roman" w:cs="Times New Roman" w:hint="eastAsia"/>
          <w:sz w:val="28"/>
          <w:szCs w:val="28"/>
        </w:rPr>
        <w:t>总量</w:t>
      </w:r>
      <w:r>
        <w:rPr>
          <w:rFonts w:ascii="Times New Roman" w:eastAsia="黑体" w:hAnsi="Times New Roman" w:cs="Times New Roman"/>
          <w:sz w:val="28"/>
          <w:szCs w:val="28"/>
        </w:rPr>
        <w:t>变化的关系</w:t>
      </w:r>
      <w:bookmarkEnd w:id="63"/>
    </w:p>
    <w:p w14:paraId="62E56343"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梯田区总面积</w:t>
      </w:r>
      <w:r>
        <w:rPr>
          <w:rFonts w:ascii="Times New Roman" w:hAnsi="Times New Roman" w:cs="Times New Roman" w:hint="eastAsia"/>
          <w:sz w:val="24"/>
        </w:rPr>
        <w:t>与</w:t>
      </w:r>
      <w:r>
        <w:rPr>
          <w:rFonts w:ascii="Times New Roman" w:hAnsi="Times New Roman" w:cs="Times New Roman"/>
          <w:sz w:val="24"/>
        </w:rPr>
        <w:t>域内土壤侵蚀的前后总量</w:t>
      </w:r>
      <w:r>
        <w:rPr>
          <w:rFonts w:ascii="Times New Roman" w:hAnsi="Times New Roman" w:cs="Times New Roman" w:hint="eastAsia"/>
          <w:sz w:val="24"/>
        </w:rPr>
        <w:t>改变量存在一定的相关性</w:t>
      </w:r>
      <w:r>
        <w:rPr>
          <w:rFonts w:ascii="Times New Roman" w:hAnsi="Times New Roman" w:cs="Times New Roman"/>
          <w:sz w:val="24"/>
        </w:rPr>
        <w:t>。</w:t>
      </w:r>
    </w:p>
    <w:p w14:paraId="151DF0C3" w14:textId="77777777" w:rsidR="00915E8A" w:rsidRDefault="00000000">
      <w:pPr>
        <w:ind w:firstLineChars="200" w:firstLine="480"/>
        <w:rPr>
          <w:rFonts w:ascii="Times New Roman" w:hAnsi="Times New Roman" w:cs="Times New Roman"/>
          <w:sz w:val="24"/>
        </w:rPr>
      </w:pPr>
      <w:r>
        <w:rPr>
          <w:rFonts w:ascii="Times New Roman" w:hAnsi="Times New Roman" w:cs="Times New Roman" w:hint="eastAsia"/>
          <w:sz w:val="24"/>
        </w:rPr>
        <w:t>获取前节</w:t>
      </w:r>
      <w:r>
        <w:rPr>
          <w:rFonts w:ascii="Times New Roman" w:hAnsi="Times New Roman" w:cs="Times New Roman" w:hint="eastAsia"/>
          <w:sz w:val="24"/>
        </w:rPr>
        <w:t>4</w:t>
      </w:r>
      <w:r>
        <w:rPr>
          <w:rFonts w:ascii="Times New Roman" w:hAnsi="Times New Roman" w:cs="Times New Roman" w:hint="eastAsia"/>
          <w:sz w:val="24"/>
        </w:rPr>
        <w:t>个典型梯田区的面积并计算区内坡改梯后总侵蚀的减少量。绘制折线图</w:t>
      </w:r>
      <w:r>
        <w:rPr>
          <w:rFonts w:ascii="Times New Roman" w:hAnsi="Times New Roman" w:cs="Times New Roman" w:hint="eastAsia"/>
          <w:sz w:val="24"/>
        </w:rPr>
        <w:t>5</w:t>
      </w:r>
      <w:r>
        <w:rPr>
          <w:rFonts w:ascii="Times New Roman" w:hAnsi="Times New Roman" w:cs="Times New Roman"/>
          <w:sz w:val="24"/>
        </w:rPr>
        <w:t>-6</w:t>
      </w:r>
      <w:r>
        <w:rPr>
          <w:rFonts w:ascii="Times New Roman" w:hAnsi="Times New Roman" w:cs="Times New Roman"/>
          <w:sz w:val="24"/>
        </w:rPr>
        <w:t>反映土壤侵蚀总量改变量与梯田区总面积的关系，关系拟合曲线显示二者具有一定的正相关趋势，该趋势在梯田区域面积较小时表现愈明显。但考虑到实际降雨侵蚀过程还将受到梯田区内整体坡度、坡长、高程和梯田形态等因素的综合影响，并非由单一面积因子决定，</w:t>
      </w:r>
      <w:r>
        <w:rPr>
          <w:rFonts w:ascii="Times New Roman" w:hAnsi="Times New Roman" w:cs="Times New Roman" w:hint="eastAsia"/>
          <w:sz w:val="24"/>
        </w:rPr>
        <w:t>后续有待</w:t>
      </w:r>
      <w:r>
        <w:rPr>
          <w:rFonts w:ascii="Times New Roman" w:hAnsi="Times New Roman" w:cs="Times New Roman"/>
          <w:sz w:val="24"/>
        </w:rPr>
        <w:t>进一步研究。</w:t>
      </w:r>
    </w:p>
    <w:p w14:paraId="38AA2023" w14:textId="77777777" w:rsidR="00915E8A" w:rsidRDefault="00000000">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0EDA78B" wp14:editId="3841416F">
            <wp:extent cx="5692775" cy="28956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5"/>
                    <a:stretch>
                      <a:fillRect/>
                    </a:stretch>
                  </pic:blipFill>
                  <pic:spPr>
                    <a:xfrm>
                      <a:off x="0" y="0"/>
                      <a:ext cx="5710619" cy="2904418"/>
                    </a:xfrm>
                    <a:prstGeom prst="rect">
                      <a:avLst/>
                    </a:prstGeom>
                  </pic:spPr>
                </pic:pic>
              </a:graphicData>
            </a:graphic>
          </wp:inline>
        </w:drawing>
      </w:r>
    </w:p>
    <w:p w14:paraId="719FBA80" w14:textId="77777777" w:rsidR="00915E8A" w:rsidRDefault="00000000">
      <w:pPr>
        <w:jc w:val="center"/>
        <w:rPr>
          <w:rFonts w:ascii="黑体" w:eastAsia="黑体" w:hAnsi="黑体" w:cs="Times New Roman"/>
        </w:rPr>
      </w:pPr>
      <w:r>
        <w:rPr>
          <w:rFonts w:ascii="黑体" w:eastAsia="黑体" w:hAnsi="黑体" w:cs="Times New Roman"/>
        </w:rPr>
        <w:t>图</w:t>
      </w:r>
      <w:r>
        <w:rPr>
          <w:rFonts w:ascii="黑体" w:eastAsia="黑体" w:hAnsi="黑体" w:cs="Times New Roman" w:hint="eastAsia"/>
        </w:rPr>
        <w:t>5</w:t>
      </w:r>
      <w:r>
        <w:rPr>
          <w:rFonts w:ascii="黑体" w:eastAsia="黑体" w:hAnsi="黑体" w:cs="Times New Roman"/>
        </w:rPr>
        <w:t>-6 实验区面积与梯田建设前后侵蚀总量变化的关系曲线</w:t>
      </w:r>
    </w:p>
    <w:p w14:paraId="17C2ADE6" w14:textId="77777777" w:rsidR="00915E8A" w:rsidRDefault="0000000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64" w:name="_Toc103005919"/>
      <w:r>
        <w:rPr>
          <w:rFonts w:ascii="Times New Roman" w:eastAsia="黑体" w:hAnsi="Times New Roman" w:cs="Times New Roman"/>
          <w:sz w:val="28"/>
          <w:szCs w:val="28"/>
        </w:rPr>
        <w:lastRenderedPageBreak/>
        <w:t xml:space="preserve">5.3.3 </w:t>
      </w:r>
      <w:r>
        <w:rPr>
          <w:rFonts w:ascii="Times New Roman" w:eastAsia="黑体" w:hAnsi="Times New Roman" w:cs="Times New Roman" w:hint="eastAsia"/>
          <w:sz w:val="28"/>
          <w:szCs w:val="28"/>
        </w:rPr>
        <w:t>结论</w:t>
      </w:r>
      <w:bookmarkEnd w:id="64"/>
    </w:p>
    <w:p w14:paraId="22960B86"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对照分析样区的梯田</w:t>
      </w:r>
      <w:r>
        <w:rPr>
          <w:rFonts w:ascii="Times New Roman" w:hAnsi="Times New Roman" w:cs="Times New Roman"/>
          <w:sz w:val="24"/>
        </w:rPr>
        <w:t>DEM</w:t>
      </w:r>
      <w:r>
        <w:rPr>
          <w:rFonts w:ascii="Times New Roman" w:hAnsi="Times New Roman" w:cs="Times New Roman"/>
          <w:sz w:val="24"/>
        </w:rPr>
        <w:t>数据及沟坡分布数据，</w:t>
      </w:r>
      <w:proofErr w:type="gramStart"/>
      <w:r>
        <w:rPr>
          <w:rFonts w:ascii="Times New Roman" w:hAnsi="Times New Roman" w:cs="Times New Roman"/>
          <w:sz w:val="24"/>
        </w:rPr>
        <w:t>窑家湾流</w:t>
      </w:r>
      <w:proofErr w:type="gramEnd"/>
      <w:r>
        <w:rPr>
          <w:rFonts w:ascii="Times New Roman" w:hAnsi="Times New Roman" w:cs="Times New Roman"/>
          <w:sz w:val="24"/>
        </w:rPr>
        <w:t>域的梯田区和沟区表现出对于降雨侵蚀明显的差异性，</w:t>
      </w:r>
      <w:r>
        <w:rPr>
          <w:rFonts w:ascii="Times New Roman" w:hAnsi="Times New Roman" w:cs="Times New Roman" w:hint="eastAsia"/>
          <w:sz w:val="24"/>
        </w:rPr>
        <w:t>观察</w:t>
      </w:r>
      <w:r>
        <w:rPr>
          <w:rFonts w:ascii="Times New Roman" w:hAnsi="Times New Roman" w:cs="Times New Roman"/>
          <w:sz w:val="24"/>
        </w:rPr>
        <w:t>样区内典型梯田区的土壤侵蚀量都呈现出以下特点：</w:t>
      </w:r>
    </w:p>
    <w:p w14:paraId="7144EBA5"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1</w:t>
      </w:r>
      <w:r>
        <w:rPr>
          <w:rFonts w:ascii="Times New Roman" w:hAnsi="Times New Roman" w:cs="Times New Roman"/>
          <w:sz w:val="24"/>
        </w:rPr>
        <w:t>）在梯田</w:t>
      </w:r>
      <w:proofErr w:type="gramStart"/>
      <w:r>
        <w:rPr>
          <w:rFonts w:ascii="Times New Roman" w:hAnsi="Times New Roman" w:cs="Times New Roman"/>
          <w:sz w:val="24"/>
        </w:rPr>
        <w:t>田面范围</w:t>
      </w:r>
      <w:proofErr w:type="gramEnd"/>
      <w:r>
        <w:rPr>
          <w:rFonts w:ascii="Times New Roman" w:hAnsi="Times New Roman" w:cs="Times New Roman"/>
          <w:sz w:val="24"/>
        </w:rPr>
        <w:t>内，即下层台沿线和上层台沿</w:t>
      </w:r>
      <w:proofErr w:type="gramStart"/>
      <w:r>
        <w:rPr>
          <w:rFonts w:ascii="Times New Roman" w:hAnsi="Times New Roman" w:cs="Times New Roman"/>
          <w:sz w:val="24"/>
        </w:rPr>
        <w:t>偏移线</w:t>
      </w:r>
      <w:proofErr w:type="gramEnd"/>
      <w:r>
        <w:rPr>
          <w:rFonts w:ascii="Times New Roman" w:hAnsi="Times New Roman" w:cs="Times New Roman"/>
          <w:sz w:val="24"/>
        </w:rPr>
        <w:t>之间的区域，土壤流失量很小，大多区域近</w:t>
      </w:r>
      <w:r>
        <w:rPr>
          <w:rFonts w:ascii="Times New Roman" w:hAnsi="Times New Roman" w:cs="Times New Roman"/>
          <w:sz w:val="24"/>
        </w:rPr>
        <w:t>0</w:t>
      </w:r>
      <w:r>
        <w:rPr>
          <w:rFonts w:ascii="Times New Roman" w:hAnsi="Times New Roman" w:cs="Times New Roman"/>
          <w:sz w:val="24"/>
        </w:rPr>
        <w:t>值；而在梯田的坎区位置，栅格单元的土壤侵蚀量骤增，这主要受坡度因子</w:t>
      </w:r>
      <w:r>
        <w:rPr>
          <w:rFonts w:ascii="Times New Roman" w:hAnsi="Times New Roman" w:cs="Times New Roman"/>
          <w:sz w:val="24"/>
        </w:rPr>
        <w:t>LS</w:t>
      </w:r>
      <w:r>
        <w:rPr>
          <w:rFonts w:ascii="Times New Roman" w:hAnsi="Times New Roman" w:cs="Times New Roman"/>
          <w:sz w:val="24"/>
        </w:rPr>
        <w:t>的影响。</w:t>
      </w:r>
    </w:p>
    <w:p w14:paraId="7C10FC38"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）修筑于整体坡度较缓坡地位置的梯田的陡坎，其土壤侵蚀量骤增现象十分明显，而修筑于坡度较陡坡面的梯田陡坎，其土壤侵蚀量相对梯田</w:t>
      </w:r>
      <w:proofErr w:type="gramStart"/>
      <w:r>
        <w:rPr>
          <w:rFonts w:ascii="Times New Roman" w:hAnsi="Times New Roman" w:cs="Times New Roman"/>
          <w:sz w:val="24"/>
        </w:rPr>
        <w:t>田</w:t>
      </w:r>
      <w:proofErr w:type="gramEnd"/>
      <w:r>
        <w:rPr>
          <w:rFonts w:ascii="Times New Roman" w:hAnsi="Times New Roman" w:cs="Times New Roman"/>
          <w:sz w:val="24"/>
        </w:rPr>
        <w:t>面的变化较小。同时对梯田区内梯田修筑前后土壤侵蚀</w:t>
      </w:r>
      <w:r>
        <w:rPr>
          <w:rFonts w:ascii="Times New Roman" w:hAnsi="Times New Roman" w:cs="Times New Roman" w:hint="eastAsia"/>
          <w:sz w:val="24"/>
        </w:rPr>
        <w:t>模数</w:t>
      </w:r>
      <w:r>
        <w:rPr>
          <w:rFonts w:ascii="Times New Roman" w:hAnsi="Times New Roman" w:cs="Times New Roman"/>
          <w:sz w:val="24"/>
        </w:rPr>
        <w:t>分布栅格求差值，发现坡体中下段侵蚀量变化最为剧烈，</w:t>
      </w:r>
      <w:proofErr w:type="gramStart"/>
      <w:r>
        <w:rPr>
          <w:rFonts w:ascii="Times New Roman" w:hAnsi="Times New Roman" w:cs="Times New Roman"/>
          <w:sz w:val="24"/>
        </w:rPr>
        <w:t>而坡脊</w:t>
      </w:r>
      <w:proofErr w:type="gramEnd"/>
      <w:r>
        <w:rPr>
          <w:rFonts w:ascii="Times New Roman" w:hAnsi="Times New Roman" w:cs="Times New Roman"/>
          <w:sz w:val="24"/>
        </w:rPr>
        <w:t>部位的土壤侵蚀</w:t>
      </w:r>
      <w:r>
        <w:rPr>
          <w:rFonts w:ascii="Times New Roman" w:hAnsi="Times New Roman" w:cs="Times New Roman" w:hint="eastAsia"/>
          <w:sz w:val="24"/>
        </w:rPr>
        <w:t>模数</w:t>
      </w:r>
      <w:r>
        <w:rPr>
          <w:rFonts w:ascii="Times New Roman" w:hAnsi="Times New Roman" w:cs="Times New Roman"/>
          <w:sz w:val="24"/>
        </w:rPr>
        <w:t>变化最小。</w:t>
      </w:r>
    </w:p>
    <w:p w14:paraId="32A8E41C"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联系梯田的形态和梯田</w:t>
      </w:r>
      <w:r>
        <w:rPr>
          <w:rFonts w:ascii="Times New Roman" w:hAnsi="Times New Roman" w:cs="Times New Roman"/>
          <w:sz w:val="24"/>
        </w:rPr>
        <w:t>DEM</w:t>
      </w:r>
      <w:r>
        <w:rPr>
          <w:rFonts w:ascii="Times New Roman" w:hAnsi="Times New Roman" w:cs="Times New Roman"/>
          <w:sz w:val="24"/>
        </w:rPr>
        <w:t>数据的特征分析，该情况的出现得益于梯田区内水平梯田中大面积的平坦田面，在田面上，某栅格单元向任意方向的坡降</w:t>
      </w:r>
      <w:proofErr w:type="gramStart"/>
      <w:r>
        <w:rPr>
          <w:rFonts w:ascii="Times New Roman" w:hAnsi="Times New Roman" w:cs="Times New Roman"/>
          <w:sz w:val="24"/>
        </w:rPr>
        <w:t>或坡升</w:t>
      </w:r>
      <w:proofErr w:type="gramEnd"/>
      <w:r>
        <w:rPr>
          <w:rFonts w:ascii="Times New Roman" w:hAnsi="Times New Roman" w:cs="Times New Roman"/>
          <w:sz w:val="24"/>
        </w:rPr>
        <w:t>倾角</w:t>
      </w:r>
      <w:r>
        <w:rPr>
          <w:rFonts w:ascii="Times New Roman" w:hAnsi="Times New Roman" w:cs="Times New Roman"/>
          <w:sz w:val="24"/>
        </w:rPr>
        <w:t>θ≈0</w:t>
      </w:r>
      <w:r>
        <w:rPr>
          <w:rFonts w:ascii="Times New Roman" w:hAnsi="Times New Roman" w:cs="Times New Roman"/>
          <w:sz w:val="24"/>
        </w:rPr>
        <w:t>，同时，由于梯田</w:t>
      </w:r>
      <w:r>
        <w:rPr>
          <w:rFonts w:ascii="Times New Roman" w:eastAsia="宋体" w:hAnsi="Times New Roman" w:cs="Times New Roman"/>
          <w:sz w:val="24"/>
          <w:szCs w:val="24"/>
        </w:rPr>
        <w:t>陡坎截断、缩短坡长，</w:t>
      </w:r>
      <w:r>
        <w:rPr>
          <w:rFonts w:ascii="Times New Roman" w:hAnsi="Times New Roman" w:cs="Times New Roman"/>
          <w:sz w:val="24"/>
        </w:rPr>
        <w:t>坡度坡长因子</w:t>
      </w:r>
      <w:r>
        <w:rPr>
          <w:rFonts w:ascii="Times New Roman" w:hAnsi="Times New Roman" w:cs="Times New Roman"/>
          <w:sz w:val="24"/>
        </w:rPr>
        <w:t>LS</w:t>
      </w:r>
      <w:r>
        <w:rPr>
          <w:rFonts w:ascii="Times New Roman" w:hAnsi="Times New Roman" w:cs="Times New Roman"/>
          <w:sz w:val="24"/>
        </w:rPr>
        <w:t>计算结果基本为</w:t>
      </w:r>
      <w:r>
        <w:rPr>
          <w:rFonts w:ascii="Times New Roman" w:hAnsi="Times New Roman" w:cs="Times New Roman"/>
          <w:sz w:val="24"/>
        </w:rPr>
        <w:t>0</w:t>
      </w:r>
      <w:r>
        <w:rPr>
          <w:rFonts w:ascii="Times New Roman" w:hAnsi="Times New Roman" w:cs="Times New Roman"/>
          <w:sz w:val="24"/>
        </w:rPr>
        <w:t>值，从而导致乘算得到的年均土壤侵蚀量</w:t>
      </w:r>
      <w:r>
        <w:rPr>
          <w:rFonts w:ascii="Times New Roman" w:hAnsi="Times New Roman" w:cs="Times New Roman"/>
          <w:sz w:val="24"/>
        </w:rPr>
        <w:t>A</w:t>
      </w:r>
      <w:r>
        <w:rPr>
          <w:rFonts w:ascii="Times New Roman" w:hAnsi="Times New Roman" w:cs="Times New Roman"/>
          <w:sz w:val="24"/>
        </w:rPr>
        <w:t>近于</w:t>
      </w:r>
      <w:r>
        <w:rPr>
          <w:rFonts w:ascii="Times New Roman" w:hAnsi="Times New Roman" w:cs="Times New Roman"/>
          <w:sz w:val="24"/>
        </w:rPr>
        <w:t>0</w:t>
      </w:r>
      <w:r>
        <w:rPr>
          <w:rFonts w:ascii="Times New Roman" w:hAnsi="Times New Roman" w:cs="Times New Roman"/>
          <w:sz w:val="24"/>
        </w:rPr>
        <w:t>。</w:t>
      </w:r>
    </w:p>
    <w:p w14:paraId="1443D214" w14:textId="77777777" w:rsidR="00915E8A" w:rsidRDefault="00000000">
      <w:pPr>
        <w:ind w:firstLineChars="200" w:firstLine="480"/>
        <w:rPr>
          <w:rFonts w:ascii="Times New Roman" w:hAnsi="Times New Roman" w:cs="Times New Roman"/>
          <w:sz w:val="24"/>
        </w:rPr>
      </w:pPr>
      <w:r>
        <w:rPr>
          <w:rFonts w:ascii="Times New Roman" w:hAnsi="Times New Roman" w:cs="Times New Roman"/>
          <w:sz w:val="24"/>
        </w:rPr>
        <w:t>相较之下，项目中提取田面中心高程线，恢复自然坡面的做法，正是将原本呈</w:t>
      </w:r>
      <w:r>
        <w:rPr>
          <w:rFonts w:ascii="Times New Roman" w:hAnsi="Times New Roman" w:cs="Times New Roman"/>
          <w:sz w:val="24"/>
        </w:rPr>
        <w:t>“L”</w:t>
      </w:r>
      <w:r>
        <w:rPr>
          <w:rFonts w:ascii="Times New Roman" w:hAnsi="Times New Roman" w:cs="Times New Roman"/>
          <w:sz w:val="24"/>
        </w:rPr>
        <w:t>形的阶梯构造还原为平滑的倾斜坡面，使得坡面上任一单元及其邻域内，都存在一定程度的坡降（坡度），增加坡面点水土保持的难度。</w:t>
      </w:r>
    </w:p>
    <w:p w14:paraId="08DEFCD2"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65" w:name="_Toc103005920"/>
      <w:r>
        <w:rPr>
          <w:rFonts w:ascii="Times New Roman" w:eastAsia="黑体" w:hAnsi="Times New Roman" w:cs="Times New Roman"/>
          <w:sz w:val="30"/>
          <w:szCs w:val="30"/>
        </w:rPr>
        <w:t xml:space="preserve">5.4  </w:t>
      </w:r>
      <w:r>
        <w:rPr>
          <w:rFonts w:ascii="Times New Roman" w:eastAsia="黑体" w:hAnsi="Times New Roman" w:cs="Times New Roman" w:hint="eastAsia"/>
          <w:sz w:val="30"/>
          <w:szCs w:val="30"/>
        </w:rPr>
        <w:t>梯田部位土壤侵蚀敏感性评价</w:t>
      </w:r>
      <w:bookmarkEnd w:id="65"/>
    </w:p>
    <w:p w14:paraId="6D95B690"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参考武翠</w:t>
      </w:r>
      <w:proofErr w:type="gramStart"/>
      <w:r>
        <w:rPr>
          <w:rFonts w:ascii="Times New Roman" w:eastAsia="宋体" w:hAnsi="Times New Roman" w:cs="Times New Roman"/>
          <w:sz w:val="24"/>
          <w:szCs w:val="24"/>
        </w:rPr>
        <w:t>翠</w:t>
      </w:r>
      <w:proofErr w:type="gramEnd"/>
      <w:r>
        <w:rPr>
          <w:rFonts w:ascii="Times New Roman" w:eastAsia="宋体" w:hAnsi="Times New Roman" w:cs="Times New Roman"/>
          <w:sz w:val="24"/>
          <w:szCs w:val="24"/>
        </w:rPr>
        <w:t>等</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_Ref101118364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针对黄河流域某区段的改进</w:t>
      </w:r>
      <w:r>
        <w:rPr>
          <w:rFonts w:ascii="Times New Roman" w:eastAsia="宋体" w:hAnsi="Times New Roman" w:cs="Times New Roman" w:hint="eastAsia"/>
          <w:sz w:val="24"/>
          <w:szCs w:val="24"/>
        </w:rPr>
        <w:t>RUSLE</w:t>
      </w:r>
      <w:r>
        <w:rPr>
          <w:rFonts w:ascii="Times New Roman" w:eastAsia="宋体" w:hAnsi="Times New Roman" w:cs="Times New Roman" w:hint="eastAsia"/>
          <w:sz w:val="24"/>
          <w:szCs w:val="24"/>
        </w:rPr>
        <w:t>模型，考虑优化土壤侵蚀评估方法，在模型中增加各因子的评价权重，使用改进后的加权综合评估模型衡量研究样区内</w:t>
      </w:r>
      <w:proofErr w:type="gramStart"/>
      <w:r>
        <w:rPr>
          <w:rFonts w:ascii="Times New Roman" w:eastAsia="宋体" w:hAnsi="Times New Roman" w:cs="Times New Roman" w:hint="eastAsia"/>
          <w:sz w:val="24"/>
          <w:szCs w:val="24"/>
        </w:rPr>
        <w:t>各典型</w:t>
      </w:r>
      <w:proofErr w:type="gramEnd"/>
      <w:r>
        <w:rPr>
          <w:rFonts w:ascii="Times New Roman" w:eastAsia="宋体" w:hAnsi="Times New Roman" w:cs="Times New Roman" w:hint="eastAsia"/>
          <w:sz w:val="24"/>
          <w:szCs w:val="24"/>
        </w:rPr>
        <w:t>梯田区的土层受侵蚀敏感性。基本公式如下：</w:t>
      </w:r>
    </w:p>
    <w:p w14:paraId="2389ADF2" w14:textId="77777777" w:rsidR="00915E8A" w:rsidRDefault="00000000">
      <w:pPr>
        <w:pStyle w:val="af"/>
      </w:pPr>
      <w:r>
        <w:tab/>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R</m:t>
            </m:r>
            <m:r>
              <m:rPr>
                <m:sty m:val="p"/>
              </m:rPr>
              <w:rPr>
                <w:rFonts w:ascii="Cambria Math" w:hAnsi="Cambria Math"/>
              </w:rPr>
              <m:t>*</m:t>
            </m:r>
            <m:r>
              <w:rPr>
                <w:rFonts w:ascii="Cambria Math" w:hAnsi="Cambria Math"/>
              </w:rPr>
              <m:t>P</m:t>
            </m:r>
          </m:e>
          <m:sub>
            <m:r>
              <w:rPr>
                <w:rFonts w:ascii="Cambria Math" w:hAnsi="Cambria Math"/>
              </w:rPr>
              <m:t>i</m:t>
            </m:r>
          </m:sub>
        </m:s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C</m:t>
        </m:r>
      </m:oMath>
      <w:r>
        <w:rPr>
          <w:iCs/>
        </w:rPr>
        <w:tab/>
        <w:t xml:space="preserve">   </w:t>
      </w:r>
      <w:r>
        <w:t>（</w:t>
      </w:r>
      <w:r>
        <w:rPr>
          <w:rFonts w:hint="eastAsia"/>
        </w:rPr>
        <w:t>5</w:t>
      </w:r>
      <w:r>
        <w:t>-1</w:t>
      </w:r>
      <w:r>
        <w:t>）</w:t>
      </w:r>
    </w:p>
    <w:p w14:paraId="163C0782"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式中：</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m:t>
            </m:r>
          </m:sup>
        </m:sSup>
      </m:oMath>
      <w:r>
        <w:rPr>
          <w:rFonts w:ascii="Times New Roman" w:eastAsia="宋体" w:hAnsi="Times New Roman" w:cs="Times New Roman"/>
          <w:sz w:val="24"/>
          <w:szCs w:val="24"/>
        </w:rPr>
        <w:t>为土壤侵蚀敏感性指标；</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Pr>
          <w:rFonts w:ascii="Times New Roman" w:eastAsia="宋体" w:hAnsi="Times New Roman" w:cs="Times New Roman"/>
          <w:sz w:val="24"/>
          <w:szCs w:val="24"/>
        </w:rPr>
        <w:t>为各模型因子</w:t>
      </w:r>
      <w:r>
        <w:rPr>
          <w:rFonts w:ascii="Times New Roman" w:eastAsia="宋体" w:hAnsi="Times New Roman" w:cs="Times New Roman" w:hint="eastAsia"/>
          <w:sz w:val="24"/>
          <w:szCs w:val="24"/>
        </w:rPr>
        <w:t>对应的权重，综合考虑各因子对土壤侵蚀的影响程度</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应用层次分析法确定权重。依据已有研究，确定黄土高原地区土壤侵蚀敏感性评估模型各因子权重</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6</m:t>
            </m:r>
          </m:sub>
        </m:sSub>
      </m:oMath>
      <w:r>
        <w:rPr>
          <w:rFonts w:ascii="Times New Roman" w:eastAsia="宋体" w:hAnsi="Times New Roman" w:cs="Times New Roman"/>
          <w:sz w:val="24"/>
          <w:szCs w:val="24"/>
        </w:rPr>
        <w:t>如表</w:t>
      </w:r>
      <w:r>
        <w:rPr>
          <w:rFonts w:ascii="Times New Roman" w:eastAsia="宋体" w:hAnsi="Times New Roman" w:cs="Times New Roman" w:hint="eastAsia"/>
          <w:sz w:val="24"/>
          <w:szCs w:val="24"/>
        </w:rPr>
        <w:t>5</w:t>
      </w:r>
      <w:r>
        <w:rPr>
          <w:rFonts w:ascii="Times New Roman" w:eastAsia="宋体" w:hAnsi="Times New Roman" w:cs="Times New Roman"/>
          <w:sz w:val="24"/>
          <w:szCs w:val="24"/>
        </w:rPr>
        <w:t>-2</w:t>
      </w:r>
      <w:r>
        <w:rPr>
          <w:rFonts w:ascii="Times New Roman" w:eastAsia="宋体" w:hAnsi="Times New Roman" w:cs="Times New Roman"/>
          <w:sz w:val="24"/>
          <w:szCs w:val="24"/>
        </w:rPr>
        <w:t>。</w:t>
      </w:r>
    </w:p>
    <w:p w14:paraId="3CAF87F8" w14:textId="77777777" w:rsidR="00915E8A" w:rsidRDefault="00915E8A">
      <w:pPr>
        <w:ind w:firstLineChars="200" w:firstLine="480"/>
        <w:rPr>
          <w:rFonts w:ascii="Times New Roman" w:eastAsia="宋体" w:hAnsi="Times New Roman" w:cs="Times New Roman"/>
          <w:sz w:val="24"/>
          <w:szCs w:val="24"/>
        </w:rPr>
      </w:pPr>
    </w:p>
    <w:p w14:paraId="35000378" w14:textId="77777777" w:rsidR="00915E8A"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hint="eastAsia"/>
          <w:szCs w:val="21"/>
        </w:rPr>
        <w:t>5</w:t>
      </w:r>
      <w:r>
        <w:rPr>
          <w:rFonts w:ascii="Times New Roman" w:eastAsia="黑体" w:hAnsi="Times New Roman" w:cs="Times New Roman"/>
          <w:szCs w:val="21"/>
        </w:rPr>
        <w:t xml:space="preserve">-2 </w:t>
      </w:r>
      <w:r>
        <w:rPr>
          <w:rFonts w:ascii="Times New Roman" w:eastAsia="黑体" w:hAnsi="Times New Roman" w:cs="Times New Roman"/>
          <w:szCs w:val="21"/>
        </w:rPr>
        <w:t>土壤侵蚀敏感性评估模型各因子权重</w:t>
      </w:r>
    </w:p>
    <w:tbl>
      <w:tblPr>
        <w:tblStyle w:val="31"/>
        <w:tblW w:w="0" w:type="auto"/>
        <w:tblInd w:w="395"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765"/>
        <w:gridCol w:w="2622"/>
        <w:gridCol w:w="2909"/>
      </w:tblGrid>
      <w:tr w:rsidR="00915E8A" w14:paraId="32A1F15D" w14:textId="77777777">
        <w:tc>
          <w:tcPr>
            <w:tcW w:w="2765" w:type="dxa"/>
          </w:tcPr>
          <w:p w14:paraId="5C91EC48" w14:textId="77777777" w:rsidR="00915E8A" w:rsidRDefault="00000000">
            <w:pPr>
              <w:ind w:firstLineChars="200" w:firstLine="422"/>
              <w:rPr>
                <w:rFonts w:ascii="Times New Roman" w:hAnsi="Times New Roman" w:cs="Times New Roman"/>
                <w:b/>
                <w:kern w:val="0"/>
                <w:szCs w:val="21"/>
              </w:rPr>
            </w:pPr>
            <w:r>
              <w:rPr>
                <w:rFonts w:ascii="Times New Roman" w:hAnsi="Times New Roman" w:cs="Times New Roman"/>
                <w:b/>
                <w:kern w:val="0"/>
                <w:szCs w:val="21"/>
              </w:rPr>
              <w:t>影响因素</w:t>
            </w:r>
          </w:p>
        </w:tc>
        <w:tc>
          <w:tcPr>
            <w:tcW w:w="2622" w:type="dxa"/>
          </w:tcPr>
          <w:p w14:paraId="65227041" w14:textId="77777777" w:rsidR="00915E8A" w:rsidRDefault="00000000">
            <w:pPr>
              <w:ind w:firstLineChars="200" w:firstLine="422"/>
              <w:rPr>
                <w:rFonts w:ascii="Times New Roman" w:hAnsi="Times New Roman" w:cs="Times New Roman"/>
                <w:b/>
                <w:kern w:val="0"/>
                <w:szCs w:val="21"/>
              </w:rPr>
            </w:pPr>
            <w:r>
              <w:rPr>
                <w:rFonts w:ascii="Times New Roman" w:hAnsi="Times New Roman" w:cs="Times New Roman"/>
                <w:b/>
                <w:kern w:val="0"/>
                <w:szCs w:val="21"/>
              </w:rPr>
              <w:t>评价指标</w:t>
            </w:r>
          </w:p>
        </w:tc>
        <w:tc>
          <w:tcPr>
            <w:tcW w:w="2909" w:type="dxa"/>
          </w:tcPr>
          <w:p w14:paraId="75394F3E" w14:textId="77777777" w:rsidR="00915E8A" w:rsidRDefault="00000000">
            <w:pPr>
              <w:ind w:firstLineChars="200" w:firstLine="422"/>
              <w:rPr>
                <w:rFonts w:ascii="Times New Roman" w:hAnsi="Times New Roman" w:cs="Times New Roman"/>
                <w:b/>
                <w:kern w:val="0"/>
                <w:szCs w:val="21"/>
              </w:rPr>
            </w:pPr>
            <w:r>
              <w:rPr>
                <w:rFonts w:ascii="Times New Roman" w:hAnsi="Times New Roman" w:cs="Times New Roman"/>
                <w:b/>
                <w:kern w:val="0"/>
                <w:szCs w:val="21"/>
              </w:rPr>
              <w:t>权重</w:t>
            </w:r>
          </w:p>
        </w:tc>
      </w:tr>
      <w:tr w:rsidR="00915E8A" w14:paraId="68D81A12" w14:textId="77777777">
        <w:tc>
          <w:tcPr>
            <w:tcW w:w="2765" w:type="dxa"/>
            <w:vMerge w:val="restart"/>
          </w:tcPr>
          <w:p w14:paraId="09B54FBC" w14:textId="77777777" w:rsidR="00915E8A" w:rsidRDefault="00000000">
            <w:pPr>
              <w:ind w:firstLineChars="200" w:firstLine="422"/>
              <w:rPr>
                <w:rFonts w:ascii="Times New Roman" w:hAnsi="Times New Roman" w:cs="Times New Roman"/>
                <w:b/>
                <w:kern w:val="0"/>
                <w:szCs w:val="21"/>
              </w:rPr>
            </w:pPr>
            <w:r>
              <w:rPr>
                <w:rFonts w:ascii="Times New Roman" w:hAnsi="Times New Roman" w:cs="Times New Roman"/>
                <w:b/>
                <w:kern w:val="0"/>
                <w:szCs w:val="21"/>
              </w:rPr>
              <w:t>自然因素</w:t>
            </w:r>
          </w:p>
        </w:tc>
        <w:tc>
          <w:tcPr>
            <w:tcW w:w="2622" w:type="dxa"/>
          </w:tcPr>
          <w:p w14:paraId="0BC095B3"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降雨侵蚀力</w:t>
            </w:r>
            <w:r>
              <w:rPr>
                <w:rFonts w:ascii="Times New Roman" w:hAnsi="Times New Roman" w:cs="Times New Roman"/>
                <w:kern w:val="0"/>
                <w:szCs w:val="21"/>
              </w:rPr>
              <w:t>R</w:t>
            </w:r>
          </w:p>
        </w:tc>
        <w:tc>
          <w:tcPr>
            <w:tcW w:w="2909" w:type="dxa"/>
          </w:tcPr>
          <w:p w14:paraId="763BA28E"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0.1809</w:t>
            </w:r>
          </w:p>
        </w:tc>
      </w:tr>
      <w:tr w:rsidR="00915E8A" w14:paraId="11E9839C" w14:textId="77777777">
        <w:tc>
          <w:tcPr>
            <w:tcW w:w="2765" w:type="dxa"/>
            <w:vMerge/>
          </w:tcPr>
          <w:p w14:paraId="456D0160" w14:textId="77777777" w:rsidR="00915E8A" w:rsidRDefault="00915E8A">
            <w:pPr>
              <w:ind w:firstLineChars="200" w:firstLine="422"/>
              <w:rPr>
                <w:rFonts w:ascii="Times New Roman" w:hAnsi="Times New Roman" w:cs="Times New Roman"/>
                <w:b/>
                <w:kern w:val="0"/>
                <w:szCs w:val="21"/>
              </w:rPr>
            </w:pPr>
          </w:p>
        </w:tc>
        <w:tc>
          <w:tcPr>
            <w:tcW w:w="2622" w:type="dxa"/>
          </w:tcPr>
          <w:p w14:paraId="01DA9BBE"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土壤可蚀性</w:t>
            </w:r>
            <w:r>
              <w:rPr>
                <w:rFonts w:ascii="Times New Roman" w:hAnsi="Times New Roman" w:cs="Times New Roman"/>
                <w:kern w:val="0"/>
                <w:szCs w:val="21"/>
              </w:rPr>
              <w:t>K</w:t>
            </w:r>
          </w:p>
        </w:tc>
        <w:tc>
          <w:tcPr>
            <w:tcW w:w="2909" w:type="dxa"/>
          </w:tcPr>
          <w:p w14:paraId="3A956FA9"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0.3229</w:t>
            </w:r>
          </w:p>
        </w:tc>
      </w:tr>
      <w:tr w:rsidR="00915E8A" w14:paraId="16D82D8A" w14:textId="77777777">
        <w:tc>
          <w:tcPr>
            <w:tcW w:w="2765" w:type="dxa"/>
            <w:vMerge/>
          </w:tcPr>
          <w:p w14:paraId="466AC0A7" w14:textId="77777777" w:rsidR="00915E8A" w:rsidRDefault="00915E8A">
            <w:pPr>
              <w:ind w:firstLineChars="200" w:firstLine="422"/>
              <w:rPr>
                <w:rFonts w:ascii="Times New Roman" w:hAnsi="Times New Roman" w:cs="Times New Roman"/>
                <w:b/>
                <w:kern w:val="0"/>
                <w:szCs w:val="21"/>
              </w:rPr>
            </w:pPr>
          </w:p>
        </w:tc>
        <w:tc>
          <w:tcPr>
            <w:tcW w:w="2622" w:type="dxa"/>
          </w:tcPr>
          <w:p w14:paraId="086D9D5D"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hint="eastAsia"/>
                <w:kern w:val="0"/>
                <w:szCs w:val="21"/>
              </w:rPr>
              <w:t>坡度</w:t>
            </w:r>
            <w:r>
              <w:rPr>
                <w:rFonts w:ascii="Times New Roman" w:hAnsi="Times New Roman" w:cs="Times New Roman"/>
                <w:kern w:val="0"/>
                <w:szCs w:val="21"/>
              </w:rPr>
              <w:t>坡长</w:t>
            </w:r>
            <w:r>
              <w:rPr>
                <w:rFonts w:ascii="Times New Roman" w:hAnsi="Times New Roman" w:cs="Times New Roman" w:hint="eastAsia"/>
                <w:kern w:val="0"/>
                <w:szCs w:val="21"/>
              </w:rPr>
              <w:t>L</w:t>
            </w:r>
            <w:r>
              <w:rPr>
                <w:rFonts w:ascii="Times New Roman" w:hAnsi="Times New Roman" w:cs="Times New Roman"/>
                <w:kern w:val="0"/>
                <w:szCs w:val="21"/>
              </w:rPr>
              <w:t>S</w:t>
            </w:r>
          </w:p>
        </w:tc>
        <w:tc>
          <w:tcPr>
            <w:tcW w:w="2909" w:type="dxa"/>
          </w:tcPr>
          <w:p w14:paraId="703AB254"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0.2664</w:t>
            </w:r>
          </w:p>
        </w:tc>
      </w:tr>
      <w:tr w:rsidR="00915E8A" w14:paraId="5E65DE65" w14:textId="77777777">
        <w:tc>
          <w:tcPr>
            <w:tcW w:w="2765" w:type="dxa"/>
            <w:vMerge w:val="restart"/>
          </w:tcPr>
          <w:p w14:paraId="7E57C5B2" w14:textId="77777777" w:rsidR="00915E8A" w:rsidRDefault="00000000">
            <w:pPr>
              <w:ind w:firstLineChars="200" w:firstLine="422"/>
              <w:rPr>
                <w:rFonts w:ascii="Times New Roman" w:hAnsi="Times New Roman" w:cs="Times New Roman"/>
                <w:b/>
                <w:kern w:val="0"/>
                <w:szCs w:val="21"/>
              </w:rPr>
            </w:pPr>
            <w:r>
              <w:rPr>
                <w:rFonts w:ascii="Times New Roman" w:hAnsi="Times New Roman" w:cs="Times New Roman"/>
                <w:b/>
                <w:kern w:val="0"/>
                <w:szCs w:val="21"/>
              </w:rPr>
              <w:t>人为因素</w:t>
            </w:r>
          </w:p>
        </w:tc>
        <w:tc>
          <w:tcPr>
            <w:tcW w:w="2622" w:type="dxa"/>
          </w:tcPr>
          <w:p w14:paraId="08483135"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植被覆盖度</w:t>
            </w:r>
            <w:r>
              <w:rPr>
                <w:rFonts w:ascii="Times New Roman" w:hAnsi="Times New Roman" w:cs="Times New Roman"/>
                <w:kern w:val="0"/>
                <w:szCs w:val="21"/>
              </w:rPr>
              <w:t>P</w:t>
            </w:r>
          </w:p>
        </w:tc>
        <w:tc>
          <w:tcPr>
            <w:tcW w:w="2909" w:type="dxa"/>
          </w:tcPr>
          <w:p w14:paraId="54947553"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0.1111</w:t>
            </w:r>
          </w:p>
        </w:tc>
      </w:tr>
      <w:tr w:rsidR="00915E8A" w14:paraId="09951EA3" w14:textId="77777777">
        <w:tc>
          <w:tcPr>
            <w:tcW w:w="2765" w:type="dxa"/>
            <w:vMerge/>
          </w:tcPr>
          <w:p w14:paraId="0511C274" w14:textId="77777777" w:rsidR="00915E8A" w:rsidRDefault="00915E8A">
            <w:pPr>
              <w:ind w:firstLineChars="200" w:firstLine="420"/>
              <w:rPr>
                <w:rFonts w:ascii="Times New Roman" w:hAnsi="Times New Roman" w:cs="Times New Roman"/>
                <w:kern w:val="0"/>
                <w:szCs w:val="21"/>
              </w:rPr>
            </w:pPr>
          </w:p>
        </w:tc>
        <w:tc>
          <w:tcPr>
            <w:tcW w:w="2622" w:type="dxa"/>
          </w:tcPr>
          <w:p w14:paraId="155D95FD"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水土保持措施</w:t>
            </w:r>
            <w:r>
              <w:rPr>
                <w:rFonts w:ascii="Times New Roman" w:hAnsi="Times New Roman" w:cs="Times New Roman"/>
                <w:kern w:val="0"/>
                <w:szCs w:val="21"/>
              </w:rPr>
              <w:t>C</w:t>
            </w:r>
          </w:p>
        </w:tc>
        <w:tc>
          <w:tcPr>
            <w:tcW w:w="2909" w:type="dxa"/>
          </w:tcPr>
          <w:p w14:paraId="424FC714" w14:textId="77777777" w:rsidR="00915E8A" w:rsidRDefault="00000000">
            <w:pPr>
              <w:ind w:firstLineChars="200" w:firstLine="420"/>
              <w:rPr>
                <w:rFonts w:ascii="Times New Roman" w:hAnsi="Times New Roman" w:cs="Times New Roman"/>
                <w:kern w:val="0"/>
                <w:szCs w:val="21"/>
              </w:rPr>
            </w:pPr>
            <w:r>
              <w:rPr>
                <w:rFonts w:ascii="Times New Roman" w:hAnsi="Times New Roman" w:cs="Times New Roman"/>
                <w:kern w:val="0"/>
                <w:szCs w:val="21"/>
              </w:rPr>
              <w:t>0.1187</w:t>
            </w:r>
          </w:p>
        </w:tc>
      </w:tr>
    </w:tbl>
    <w:p w14:paraId="38C51AEC" w14:textId="77777777" w:rsidR="00915E8A" w:rsidRDefault="00915E8A">
      <w:pPr>
        <w:ind w:firstLineChars="200" w:firstLine="420"/>
        <w:rPr>
          <w:rFonts w:ascii="Times New Roman" w:eastAsia="黑体" w:hAnsi="Times New Roman" w:cs="Times New Roman"/>
          <w:szCs w:val="21"/>
        </w:rPr>
      </w:pPr>
    </w:p>
    <w:p w14:paraId="7CA6A30D" w14:textId="77777777" w:rsidR="00915E8A"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计算得到</w:t>
      </w:r>
      <w:proofErr w:type="gramStart"/>
      <w:r>
        <w:rPr>
          <w:rFonts w:ascii="Times New Roman" w:eastAsia="宋体" w:hAnsi="Times New Roman" w:cs="Times New Roman" w:hint="eastAsia"/>
          <w:sz w:val="24"/>
          <w:szCs w:val="24"/>
        </w:rPr>
        <w:t>各典型</w:t>
      </w:r>
      <w:proofErr w:type="gramEnd"/>
      <w:r>
        <w:rPr>
          <w:rFonts w:ascii="Times New Roman" w:eastAsia="宋体" w:hAnsi="Times New Roman" w:cs="Times New Roman" w:hint="eastAsia"/>
          <w:sz w:val="24"/>
          <w:szCs w:val="24"/>
        </w:rPr>
        <w:t>梯田样区的土壤侵蚀敏感性，</w:t>
      </w:r>
      <w:r>
        <w:rPr>
          <w:rFonts w:ascii="Times New Roman" w:eastAsia="宋体" w:hAnsi="Times New Roman" w:cs="Times New Roman"/>
          <w:sz w:val="24"/>
          <w:szCs w:val="24"/>
        </w:rPr>
        <w:t>计算得到其中一个实验区的土壤侵蚀敏感性分布见于图</w:t>
      </w:r>
      <w:r>
        <w:rPr>
          <w:rFonts w:ascii="Times New Roman" w:eastAsia="宋体" w:hAnsi="Times New Roman" w:cs="Times New Roman" w:hint="eastAsia"/>
          <w:sz w:val="24"/>
          <w:szCs w:val="24"/>
        </w:rPr>
        <w:t>5</w:t>
      </w:r>
      <w:r>
        <w:rPr>
          <w:rFonts w:ascii="Times New Roman" w:eastAsia="宋体" w:hAnsi="Times New Roman" w:cs="Times New Roman"/>
          <w:sz w:val="24"/>
          <w:szCs w:val="24"/>
        </w:rPr>
        <w:t>-7</w:t>
      </w:r>
      <w:r>
        <w:rPr>
          <w:rFonts w:ascii="Times New Roman" w:eastAsia="宋体" w:hAnsi="Times New Roman" w:cs="Times New Roman"/>
          <w:sz w:val="24"/>
          <w:szCs w:val="24"/>
        </w:rPr>
        <w:t>。</w:t>
      </w:r>
    </w:p>
    <w:p w14:paraId="1FCA2954" w14:textId="77777777" w:rsidR="00915E8A" w:rsidRDefault="00000000">
      <w:pPr>
        <w:jc w:val="center"/>
        <w:rPr>
          <w:rFonts w:ascii="黑体" w:eastAsia="黑体" w:hAnsi="黑体" w:cs="Times New Roman"/>
        </w:rPr>
      </w:pPr>
      <w:r>
        <w:rPr>
          <w:noProof/>
        </w:rPr>
        <w:lastRenderedPageBreak/>
        <w:drawing>
          <wp:inline distT="0" distB="0" distL="0" distR="0" wp14:anchorId="3A78132C" wp14:editId="2B8447BE">
            <wp:extent cx="5393055" cy="40773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stretch>
                      <a:fillRect/>
                    </a:stretch>
                  </pic:blipFill>
                  <pic:spPr>
                    <a:xfrm>
                      <a:off x="0" y="0"/>
                      <a:ext cx="5396909" cy="4080110"/>
                    </a:xfrm>
                    <a:prstGeom prst="rect">
                      <a:avLst/>
                    </a:prstGeom>
                  </pic:spPr>
                </pic:pic>
              </a:graphicData>
            </a:graphic>
          </wp:inline>
        </w:drawing>
      </w:r>
    </w:p>
    <w:p w14:paraId="29A03BE1" w14:textId="77777777" w:rsidR="00915E8A" w:rsidRDefault="00000000">
      <w:pPr>
        <w:jc w:val="center"/>
        <w:rPr>
          <w:rFonts w:ascii="黑体" w:eastAsia="黑体" w:hAnsi="黑体" w:cs="Times New Roman"/>
        </w:rPr>
      </w:pPr>
      <w:r>
        <w:rPr>
          <w:rFonts w:ascii="黑体" w:eastAsia="黑体" w:hAnsi="黑体" w:cs="Times New Roman"/>
        </w:rPr>
        <w:t>图</w:t>
      </w:r>
      <w:r>
        <w:rPr>
          <w:rFonts w:ascii="黑体" w:eastAsia="黑体" w:hAnsi="黑体" w:cs="Times New Roman" w:hint="eastAsia"/>
        </w:rPr>
        <w:t>5</w:t>
      </w:r>
      <w:r>
        <w:rPr>
          <w:rFonts w:ascii="黑体" w:eastAsia="黑体" w:hAnsi="黑体" w:cs="Times New Roman"/>
        </w:rPr>
        <w:t>-7局部田区梯田构建前后土壤侵蚀</w:t>
      </w:r>
      <w:r>
        <w:rPr>
          <w:rFonts w:ascii="黑体" w:eastAsia="黑体" w:hAnsi="黑体" w:cs="Times New Roman" w:hint="eastAsia"/>
        </w:rPr>
        <w:t>敏感性</w:t>
      </w:r>
    </w:p>
    <w:p w14:paraId="032601B5" w14:textId="77777777" w:rsidR="00915E8A" w:rsidRDefault="00000000">
      <w:pPr>
        <w:keepNext/>
        <w:keepLines/>
        <w:spacing w:beforeLines="50" w:before="156" w:afterLines="50" w:after="156"/>
        <w:jc w:val="left"/>
        <w:outlineLvl w:val="1"/>
        <w:rPr>
          <w:rFonts w:ascii="Times New Roman" w:eastAsia="黑体" w:hAnsi="Times New Roman" w:cs="Times New Roman"/>
          <w:sz w:val="30"/>
          <w:szCs w:val="30"/>
        </w:rPr>
      </w:pPr>
      <w:bookmarkStart w:id="66" w:name="_Toc103005921"/>
      <w:r>
        <w:rPr>
          <w:rFonts w:ascii="Times New Roman" w:eastAsia="黑体" w:hAnsi="Times New Roman" w:cs="Times New Roman"/>
          <w:sz w:val="30"/>
          <w:szCs w:val="30"/>
        </w:rPr>
        <w:t xml:space="preserve">5.5  </w:t>
      </w:r>
      <w:r>
        <w:rPr>
          <w:rFonts w:ascii="Times New Roman" w:eastAsia="黑体" w:hAnsi="Times New Roman" w:cs="Times New Roman" w:hint="eastAsia"/>
          <w:sz w:val="30"/>
          <w:szCs w:val="30"/>
        </w:rPr>
        <w:t>结论与展望</w:t>
      </w:r>
      <w:bookmarkEnd w:id="66"/>
    </w:p>
    <w:p w14:paraId="641C1D7F"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项目基于</w:t>
      </w:r>
      <w:r>
        <w:rPr>
          <w:rFonts w:ascii="Times New Roman" w:hAnsi="Times New Roman" w:cs="Times New Roman"/>
          <w:sz w:val="24"/>
          <w:szCs w:val="24"/>
        </w:rPr>
        <w:t>2019</w:t>
      </w:r>
      <w:r>
        <w:rPr>
          <w:rFonts w:ascii="Times New Roman" w:hAnsi="Times New Roman" w:cs="Times New Roman"/>
          <w:sz w:val="24"/>
          <w:szCs w:val="24"/>
        </w:rPr>
        <w:t>年</w:t>
      </w:r>
      <w:proofErr w:type="gramStart"/>
      <w:r>
        <w:rPr>
          <w:rFonts w:ascii="Times New Roman" w:hAnsi="Times New Roman" w:cs="Times New Roman"/>
          <w:sz w:val="24"/>
          <w:szCs w:val="24"/>
        </w:rPr>
        <w:t>黄土高原窑家湾</w:t>
      </w:r>
      <w:proofErr w:type="gramEnd"/>
      <w:r>
        <w:rPr>
          <w:rFonts w:ascii="Times New Roman" w:hAnsi="Times New Roman" w:cs="Times New Roman"/>
          <w:sz w:val="24"/>
          <w:szCs w:val="24"/>
        </w:rPr>
        <w:t>地区高精度点</w:t>
      </w:r>
      <w:proofErr w:type="gramStart"/>
      <w:r>
        <w:rPr>
          <w:rFonts w:ascii="Times New Roman" w:hAnsi="Times New Roman" w:cs="Times New Roman"/>
          <w:sz w:val="24"/>
          <w:szCs w:val="24"/>
        </w:rPr>
        <w:t>云数据</w:t>
      </w:r>
      <w:proofErr w:type="gramEnd"/>
      <w:r>
        <w:rPr>
          <w:rFonts w:ascii="Times New Roman" w:hAnsi="Times New Roman" w:cs="Times New Roman"/>
          <w:sz w:val="24"/>
          <w:szCs w:val="24"/>
        </w:rPr>
        <w:t>生成梯田</w:t>
      </w:r>
      <w:r>
        <w:rPr>
          <w:rFonts w:ascii="Times New Roman" w:hAnsi="Times New Roman" w:cs="Times New Roman"/>
          <w:sz w:val="24"/>
          <w:szCs w:val="24"/>
        </w:rPr>
        <w:t>DEM</w:t>
      </w:r>
      <w:r>
        <w:rPr>
          <w:rFonts w:ascii="Times New Roman" w:hAnsi="Times New Roman" w:cs="Times New Roman"/>
          <w:sz w:val="24"/>
          <w:szCs w:val="24"/>
        </w:rPr>
        <w:t>，运用修正的通用土壤流失方程</w:t>
      </w:r>
      <w:r>
        <w:rPr>
          <w:rFonts w:ascii="Times New Roman" w:hAnsi="Times New Roman" w:cs="Times New Roman"/>
          <w:sz w:val="24"/>
          <w:szCs w:val="24"/>
        </w:rPr>
        <w:t>(RUSLE)</w:t>
      </w:r>
      <w:r>
        <w:rPr>
          <w:rFonts w:ascii="Times New Roman" w:hAnsi="Times New Roman" w:cs="Times New Roman"/>
          <w:sz w:val="24"/>
          <w:szCs w:val="24"/>
        </w:rPr>
        <w:t>，在控制土壤性质、植被覆盖、降雨侵蚀力等模型因子不变的前提下，计算真实梯田</w:t>
      </w:r>
      <w:r>
        <w:rPr>
          <w:rFonts w:ascii="Times New Roman" w:hAnsi="Times New Roman" w:cs="Times New Roman"/>
          <w:sz w:val="24"/>
          <w:szCs w:val="24"/>
        </w:rPr>
        <w:t>DEM</w:t>
      </w:r>
      <w:r>
        <w:rPr>
          <w:rFonts w:ascii="Times New Roman" w:hAnsi="Times New Roman" w:cs="Times New Roman"/>
          <w:sz w:val="24"/>
          <w:szCs w:val="24"/>
        </w:rPr>
        <w:t>对应的流域土壤侵蚀量，与还原成原始坡面</w:t>
      </w:r>
      <w:r>
        <w:rPr>
          <w:rFonts w:ascii="Times New Roman" w:hAnsi="Times New Roman" w:cs="Times New Roman"/>
          <w:sz w:val="24"/>
          <w:szCs w:val="24"/>
        </w:rPr>
        <w:t>DEM</w:t>
      </w:r>
      <w:r>
        <w:rPr>
          <w:rFonts w:ascii="Times New Roman" w:hAnsi="Times New Roman" w:cs="Times New Roman"/>
          <w:sz w:val="24"/>
          <w:szCs w:val="24"/>
        </w:rPr>
        <w:t>的计算结果执行比对，定量化评价坡改梯工程影响土壤侵蚀量的机制。</w:t>
      </w:r>
    </w:p>
    <w:p w14:paraId="25A47971"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hint="eastAsia"/>
          <w:sz w:val="24"/>
          <w:szCs w:val="24"/>
        </w:rPr>
        <w:t>经</w:t>
      </w:r>
      <w:r>
        <w:rPr>
          <w:rFonts w:ascii="Times New Roman" w:hAnsi="Times New Roman" w:cs="Times New Roman"/>
          <w:sz w:val="24"/>
          <w:szCs w:val="24"/>
        </w:rPr>
        <w:t>对实验结果的分析评价，得出结论如下：</w:t>
      </w:r>
      <w:r>
        <w:rPr>
          <w:rFonts w:ascii="Times New Roman" w:hAnsi="Times New Roman" w:cs="Times New Roman" w:hint="eastAsia"/>
          <w:sz w:val="24"/>
          <w:szCs w:val="24"/>
        </w:rPr>
        <w:t>坡改梯</w:t>
      </w:r>
      <w:r>
        <w:rPr>
          <w:rFonts w:ascii="Times New Roman" w:hAnsi="Times New Roman" w:cs="Times New Roman"/>
          <w:sz w:val="24"/>
          <w:szCs w:val="24"/>
        </w:rPr>
        <w:t>工程会对坡度坡长因子</w:t>
      </w:r>
      <w:r>
        <w:rPr>
          <w:rFonts w:ascii="Times New Roman" w:hAnsi="Times New Roman" w:cs="Times New Roman"/>
          <w:sz w:val="24"/>
          <w:szCs w:val="24"/>
        </w:rPr>
        <w:t>LS</w:t>
      </w:r>
      <w:r>
        <w:rPr>
          <w:rFonts w:ascii="Times New Roman" w:hAnsi="Times New Roman" w:cs="Times New Roman"/>
          <w:sz w:val="24"/>
          <w:szCs w:val="24"/>
        </w:rPr>
        <w:t>产生影响，</w:t>
      </w:r>
      <w:r>
        <w:rPr>
          <w:rFonts w:ascii="Times New Roman" w:hAnsi="Times New Roman" w:cs="Times New Roman"/>
          <w:sz w:val="24"/>
        </w:rPr>
        <w:t>梯田是通过整体缓和坡度，</w:t>
      </w:r>
      <w:r>
        <w:rPr>
          <w:rFonts w:ascii="Times New Roman" w:eastAsia="宋体" w:hAnsi="Times New Roman" w:cs="Times New Roman"/>
          <w:sz w:val="24"/>
          <w:szCs w:val="24"/>
        </w:rPr>
        <w:t>降低田间超额产流携带能量的方式减少侵蚀量的</w:t>
      </w:r>
      <w:r>
        <w:rPr>
          <w:rFonts w:ascii="Times New Roman" w:eastAsia="宋体" w:hAnsi="Times New Roman" w:cs="Times New Roman" w:hint="eastAsia"/>
          <w:sz w:val="24"/>
          <w:szCs w:val="24"/>
        </w:rPr>
        <w:t>；</w:t>
      </w:r>
      <w:r>
        <w:rPr>
          <w:rFonts w:ascii="Times New Roman" w:hAnsi="Times New Roman" w:cs="Times New Roman"/>
          <w:sz w:val="24"/>
          <w:szCs w:val="24"/>
        </w:rPr>
        <w:t>从流域整体考虑，</w:t>
      </w:r>
      <w:r>
        <w:rPr>
          <w:rFonts w:ascii="Times New Roman" w:hAnsi="Times New Roman" w:cs="Times New Roman"/>
          <w:sz w:val="24"/>
        </w:rPr>
        <w:t>在实际</w:t>
      </w:r>
      <w:r>
        <w:rPr>
          <w:rFonts w:ascii="Times New Roman" w:hAnsi="Times New Roman" w:cs="Times New Roman" w:hint="eastAsia"/>
          <w:sz w:val="24"/>
        </w:rPr>
        <w:t>流域</w:t>
      </w:r>
      <w:r>
        <w:rPr>
          <w:rFonts w:ascii="Times New Roman" w:hAnsi="Times New Roman" w:cs="Times New Roman"/>
          <w:sz w:val="24"/>
        </w:rPr>
        <w:t>生态环境中，梯田的存在能够有效保持水土。</w:t>
      </w:r>
      <w:r>
        <w:rPr>
          <w:rFonts w:ascii="Times New Roman" w:eastAsia="宋体" w:hAnsi="Times New Roman" w:cs="Times New Roman"/>
          <w:sz w:val="24"/>
          <w:szCs w:val="24"/>
        </w:rPr>
        <w:t>在总面积约</w:t>
      </w:r>
      <w:r>
        <w:rPr>
          <w:rFonts w:ascii="Times New Roman" w:eastAsia="宋体" w:hAnsi="Times New Roman" w:cs="Times New Roman" w:hint="eastAsia"/>
          <w:sz w:val="24"/>
          <w:szCs w:val="24"/>
        </w:rPr>
        <w:t>3</w:t>
      </w:r>
      <w:r>
        <w:rPr>
          <w:rFonts w:ascii="Times New Roman" w:eastAsia="宋体" w:hAnsi="Times New Roman" w:cs="Times New Roman"/>
          <w:sz w:val="24"/>
          <w:szCs w:val="24"/>
        </w:rPr>
        <w:t>8.64hm</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的</w:t>
      </w:r>
      <w:proofErr w:type="gramStart"/>
      <w:r>
        <w:rPr>
          <w:rFonts w:ascii="Times New Roman" w:eastAsia="宋体" w:hAnsi="Times New Roman" w:cs="Times New Roman"/>
          <w:sz w:val="24"/>
          <w:szCs w:val="24"/>
        </w:rPr>
        <w:t>窑家湾流域研究样</w:t>
      </w:r>
      <w:proofErr w:type="gramEnd"/>
      <w:r>
        <w:rPr>
          <w:rFonts w:ascii="Times New Roman" w:eastAsia="宋体" w:hAnsi="Times New Roman" w:cs="Times New Roman"/>
          <w:sz w:val="24"/>
          <w:szCs w:val="24"/>
        </w:rPr>
        <w:t>区，梯田建设额外保护了</w:t>
      </w:r>
      <w:r>
        <w:rPr>
          <w:rFonts w:ascii="Times New Roman" w:eastAsia="宋体" w:hAnsi="Times New Roman" w:cs="Times New Roman" w:hint="eastAsia"/>
          <w:sz w:val="24"/>
          <w:szCs w:val="24"/>
        </w:rPr>
        <w:t>5</w:t>
      </w:r>
      <w:r>
        <w:rPr>
          <w:rFonts w:ascii="Times New Roman" w:eastAsia="宋体" w:hAnsi="Times New Roman" w:cs="Times New Roman"/>
          <w:sz w:val="24"/>
          <w:szCs w:val="24"/>
        </w:rPr>
        <w:t>.83 hm</w:t>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rPr>
        <w:t>的土地免受侵蚀的损害。同时</w:t>
      </w:r>
      <w:r>
        <w:rPr>
          <w:rFonts w:ascii="Times New Roman" w:hAnsi="Times New Roman" w:cs="Times New Roman"/>
          <w:sz w:val="24"/>
          <w:szCs w:val="24"/>
        </w:rPr>
        <w:t>，区域整体土壤侵蚀速率</w:t>
      </w:r>
      <w:r>
        <w:rPr>
          <w:rFonts w:ascii="Times New Roman" w:hAnsi="Times New Roman" w:cs="Times New Roman" w:hint="eastAsia"/>
          <w:sz w:val="24"/>
          <w:szCs w:val="24"/>
        </w:rPr>
        <w:t>减</w:t>
      </w:r>
      <w:r>
        <w:rPr>
          <w:rFonts w:ascii="Times New Roman" w:hAnsi="Times New Roman" w:cs="Times New Roman"/>
          <w:sz w:val="24"/>
          <w:szCs w:val="24"/>
        </w:rPr>
        <w:t>缓，土壤侵蚀模数由无梯田时的</w:t>
      </w:r>
      <w:r>
        <w:rPr>
          <w:rFonts w:ascii="Times New Roman" w:hAnsi="Times New Roman" w:cs="Times New Roman"/>
          <w:sz w:val="24"/>
        </w:rPr>
        <w:t>8.97 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降低至构筑梯田后的</w:t>
      </w:r>
      <w:r>
        <w:rPr>
          <w:rFonts w:ascii="Times New Roman" w:hAnsi="Times New Roman" w:cs="Times New Roman" w:hint="eastAsia"/>
          <w:sz w:val="24"/>
        </w:rPr>
        <w:t>7</w:t>
      </w:r>
      <w:r>
        <w:rPr>
          <w:rFonts w:ascii="Times New Roman" w:hAnsi="Times New Roman" w:cs="Times New Roman"/>
          <w:sz w:val="24"/>
        </w:rPr>
        <w:t>.65 t/(hm</w:t>
      </w:r>
      <w:r>
        <w:rPr>
          <w:rFonts w:ascii="Times New Roman" w:hAnsi="Times New Roman" w:cs="Times New Roman"/>
          <w:sz w:val="24"/>
          <w:vertAlign w:val="superscript"/>
        </w:rPr>
        <w:t>2</w:t>
      </w:r>
      <w:r>
        <w:rPr>
          <w:rFonts w:ascii="Times New Roman" w:hAnsi="Times New Roman" w:cs="Times New Roman"/>
          <w:sz w:val="24"/>
        </w:rPr>
        <w:t>·a)</w:t>
      </w:r>
      <w:r>
        <w:rPr>
          <w:rFonts w:ascii="Times New Roman" w:hAnsi="Times New Roman" w:cs="Times New Roman"/>
          <w:sz w:val="24"/>
        </w:rPr>
        <w:t>，降幅达到</w:t>
      </w:r>
      <w:r>
        <w:rPr>
          <w:rFonts w:ascii="Times New Roman" w:hAnsi="Times New Roman" w:cs="Times New Roman" w:hint="eastAsia"/>
          <w:sz w:val="24"/>
        </w:rPr>
        <w:t>1</w:t>
      </w:r>
      <w:r>
        <w:rPr>
          <w:rFonts w:ascii="Times New Roman" w:hAnsi="Times New Roman" w:cs="Times New Roman"/>
          <w:sz w:val="24"/>
        </w:rPr>
        <w:t>5%</w:t>
      </w:r>
      <w:r>
        <w:rPr>
          <w:rFonts w:ascii="Times New Roman" w:hAnsi="Times New Roman" w:cs="Times New Roman"/>
          <w:sz w:val="24"/>
        </w:rPr>
        <w:t>，使得域内土壤侵蚀总量由</w:t>
      </w:r>
      <w:r>
        <w:rPr>
          <w:rFonts w:ascii="Times New Roman" w:hAnsi="Times New Roman" w:cs="Times New Roman"/>
          <w:sz w:val="24"/>
        </w:rPr>
        <w:t>211.98 t/a</w:t>
      </w:r>
      <w:r>
        <w:rPr>
          <w:rFonts w:ascii="Times New Roman" w:hAnsi="Times New Roman" w:cs="Times New Roman"/>
          <w:sz w:val="24"/>
        </w:rPr>
        <w:t>降至</w:t>
      </w:r>
      <w:r>
        <w:rPr>
          <w:rFonts w:ascii="Times New Roman" w:hAnsi="Times New Roman" w:cs="Times New Roman" w:hint="eastAsia"/>
          <w:sz w:val="24"/>
        </w:rPr>
        <w:t>1</w:t>
      </w:r>
      <w:r>
        <w:rPr>
          <w:rFonts w:ascii="Times New Roman" w:hAnsi="Times New Roman" w:cs="Times New Roman"/>
          <w:sz w:val="24"/>
        </w:rPr>
        <w:t>36.25 t/a</w:t>
      </w:r>
      <w:r>
        <w:rPr>
          <w:rFonts w:ascii="Times New Roman" w:hAnsi="Times New Roman" w:cs="Times New Roman"/>
          <w:sz w:val="24"/>
        </w:rPr>
        <w:t>。</w:t>
      </w:r>
    </w:p>
    <w:p w14:paraId="31D3A889"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若仅考虑有梯田的坡面的抗侵蚀能力变化，则梯田的保土效益更为显著。对于</w:t>
      </w:r>
      <w:r>
        <w:rPr>
          <w:rFonts w:ascii="Times New Roman" w:hAnsi="Times New Roman" w:cs="Times New Roman" w:hint="eastAsia"/>
          <w:sz w:val="24"/>
          <w:szCs w:val="24"/>
        </w:rPr>
        <w:t>此类</w:t>
      </w:r>
      <w:r>
        <w:rPr>
          <w:rFonts w:ascii="Times New Roman" w:hAnsi="Times New Roman" w:cs="Times New Roman"/>
          <w:sz w:val="24"/>
          <w:szCs w:val="24"/>
        </w:rPr>
        <w:t>坡面而言，</w:t>
      </w:r>
      <w:r>
        <w:rPr>
          <w:rFonts w:ascii="Times New Roman" w:hAnsi="Times New Roman" w:cs="Times New Roman" w:hint="eastAsia"/>
          <w:sz w:val="24"/>
          <w:szCs w:val="24"/>
        </w:rPr>
        <w:t>其内部的平均</w:t>
      </w:r>
      <w:r>
        <w:rPr>
          <w:rFonts w:ascii="Times New Roman" w:hAnsi="Times New Roman" w:cs="Times New Roman"/>
          <w:sz w:val="24"/>
          <w:szCs w:val="24"/>
        </w:rPr>
        <w:t>土壤侵蚀速率在梯田建设前后降低比率将达到约</w:t>
      </w:r>
      <w:r>
        <w:rPr>
          <w:rFonts w:ascii="Times New Roman" w:hAnsi="Times New Roman" w:cs="Times New Roman" w:hint="eastAsia"/>
          <w:sz w:val="24"/>
          <w:szCs w:val="24"/>
        </w:rPr>
        <w:t>5</w:t>
      </w:r>
      <w:r>
        <w:rPr>
          <w:rFonts w:ascii="Times New Roman" w:hAnsi="Times New Roman" w:cs="Times New Roman"/>
          <w:sz w:val="24"/>
          <w:szCs w:val="24"/>
        </w:rPr>
        <w:t>0%</w:t>
      </w:r>
      <w:r>
        <w:rPr>
          <w:rFonts w:ascii="Times New Roman" w:hAnsi="Times New Roman" w:cs="Times New Roman" w:hint="eastAsia"/>
          <w:sz w:val="24"/>
          <w:szCs w:val="24"/>
        </w:rPr>
        <w:t>，在坡体总面积坡改梯前后不变的情况下，内部的年总土壤侵蚀量也将相应降低</w:t>
      </w:r>
      <w:r>
        <w:rPr>
          <w:rFonts w:ascii="Times New Roman" w:hAnsi="Times New Roman" w:cs="Times New Roman" w:hint="eastAsia"/>
          <w:sz w:val="24"/>
          <w:szCs w:val="24"/>
        </w:rPr>
        <w:t>5</w:t>
      </w:r>
      <w:r>
        <w:rPr>
          <w:rFonts w:ascii="Times New Roman" w:hAnsi="Times New Roman" w:cs="Times New Roman"/>
          <w:sz w:val="24"/>
          <w:szCs w:val="24"/>
        </w:rPr>
        <w:t>0%</w:t>
      </w:r>
      <w:r>
        <w:rPr>
          <w:rFonts w:ascii="Times New Roman" w:hAnsi="Times New Roman" w:cs="Times New Roman"/>
          <w:sz w:val="24"/>
          <w:szCs w:val="24"/>
        </w:rPr>
        <w:t>。</w:t>
      </w:r>
    </w:p>
    <w:p w14:paraId="1FF56A5C"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考虑梯田建设对侵蚀强度的影响：有梯田的坡面与未构建梯田的坡地相比，轻度及以下强度的侵蚀较无梯田时覆盖范围增加，项目研究的整体样区在无梯田情况下轻度及以下强度的</w:t>
      </w:r>
      <w:proofErr w:type="gramStart"/>
      <w:r>
        <w:rPr>
          <w:rFonts w:ascii="Times New Roman" w:hAnsi="Times New Roman" w:cs="Times New Roman"/>
          <w:sz w:val="24"/>
          <w:szCs w:val="24"/>
        </w:rPr>
        <w:t>侵蚀占</w:t>
      </w:r>
      <w:proofErr w:type="gramEnd"/>
      <w:r>
        <w:rPr>
          <w:rFonts w:ascii="Times New Roman" w:hAnsi="Times New Roman" w:cs="Times New Roman"/>
          <w:sz w:val="24"/>
          <w:szCs w:val="24"/>
        </w:rPr>
        <w:t>比约</w:t>
      </w:r>
      <w:r>
        <w:rPr>
          <w:rFonts w:ascii="Times New Roman" w:eastAsia="宋体" w:hAnsi="Times New Roman" w:cs="Times New Roman"/>
          <w:sz w:val="24"/>
          <w:szCs w:val="24"/>
        </w:rPr>
        <w:t>77.88%</w:t>
      </w:r>
      <w:r>
        <w:rPr>
          <w:rFonts w:ascii="Times New Roman" w:eastAsia="宋体" w:hAnsi="Times New Roman" w:cs="Times New Roman"/>
          <w:sz w:val="24"/>
          <w:szCs w:val="24"/>
        </w:rPr>
        <w:t>，但该比率在梯田构筑后提高至</w:t>
      </w:r>
      <w:r>
        <w:rPr>
          <w:rFonts w:ascii="Times New Roman" w:eastAsia="宋体" w:hAnsi="Times New Roman" w:cs="Times New Roman"/>
          <w:sz w:val="24"/>
          <w:szCs w:val="24"/>
        </w:rPr>
        <w:t>82.29%</w:t>
      </w:r>
      <w:r>
        <w:rPr>
          <w:rFonts w:ascii="Times New Roman" w:eastAsia="宋体" w:hAnsi="Times New Roman" w:cs="Times New Roman"/>
          <w:sz w:val="24"/>
          <w:szCs w:val="24"/>
        </w:rPr>
        <w:t>，这得益于</w:t>
      </w:r>
      <w:r>
        <w:rPr>
          <w:rFonts w:ascii="Times New Roman" w:hAnsi="Times New Roman" w:cs="Times New Roman"/>
          <w:sz w:val="24"/>
          <w:szCs w:val="24"/>
        </w:rPr>
        <w:t>中度及以上强度的侵蚀范围在梯田</w:t>
      </w:r>
      <w:proofErr w:type="gramStart"/>
      <w:r>
        <w:rPr>
          <w:rFonts w:ascii="Times New Roman" w:hAnsi="Times New Roman" w:cs="Times New Roman"/>
          <w:sz w:val="24"/>
          <w:szCs w:val="24"/>
        </w:rPr>
        <w:t>田</w:t>
      </w:r>
      <w:proofErr w:type="gramEnd"/>
      <w:r>
        <w:rPr>
          <w:rFonts w:ascii="Times New Roman" w:hAnsi="Times New Roman" w:cs="Times New Roman"/>
          <w:sz w:val="24"/>
          <w:szCs w:val="24"/>
        </w:rPr>
        <w:t>面的保护下的明显</w:t>
      </w:r>
      <w:r>
        <w:rPr>
          <w:rFonts w:ascii="Times New Roman" w:hAnsi="Times New Roman" w:cs="Times New Roman" w:hint="eastAsia"/>
          <w:sz w:val="24"/>
          <w:szCs w:val="24"/>
        </w:rPr>
        <w:t>减少</w:t>
      </w:r>
      <w:r>
        <w:rPr>
          <w:rFonts w:ascii="Times New Roman" w:hAnsi="Times New Roman" w:cs="Times New Roman"/>
          <w:sz w:val="24"/>
          <w:szCs w:val="24"/>
        </w:rPr>
        <w:t>。</w:t>
      </w:r>
    </w:p>
    <w:p w14:paraId="24FE160D" w14:textId="77777777" w:rsidR="00915E8A" w:rsidRDefault="00000000">
      <w:pPr>
        <w:ind w:firstLineChars="200" w:firstLine="480"/>
        <w:rPr>
          <w:rFonts w:ascii="Times New Roman" w:hAnsi="Times New Roman" w:cs="Times New Roman"/>
          <w:sz w:val="24"/>
          <w:szCs w:val="24"/>
        </w:rPr>
      </w:pPr>
      <w:r>
        <w:rPr>
          <w:rFonts w:ascii="Times New Roman" w:hAnsi="Times New Roman" w:cs="Times New Roman"/>
          <w:sz w:val="24"/>
          <w:szCs w:val="24"/>
        </w:rPr>
        <w:t>不同面积占比的梯田对坡面水土保持的效益不同，梯田总面积在合理范围内时二者</w:t>
      </w:r>
      <w:r>
        <w:rPr>
          <w:rFonts w:ascii="Times New Roman" w:hAnsi="Times New Roman" w:cs="Times New Roman"/>
          <w:sz w:val="24"/>
          <w:szCs w:val="24"/>
        </w:rPr>
        <w:lastRenderedPageBreak/>
        <w:t>具备一定相关性，梯田面积越广土壤侵蚀速率在梯田构筑前后</w:t>
      </w:r>
      <w:proofErr w:type="gramStart"/>
      <w:r>
        <w:rPr>
          <w:rFonts w:ascii="Times New Roman" w:hAnsi="Times New Roman" w:cs="Times New Roman"/>
          <w:sz w:val="24"/>
          <w:szCs w:val="24"/>
        </w:rPr>
        <w:t>的降比越</w:t>
      </w:r>
      <w:proofErr w:type="gramEnd"/>
      <w:r>
        <w:rPr>
          <w:rFonts w:ascii="Times New Roman" w:hAnsi="Times New Roman" w:cs="Times New Roman"/>
          <w:sz w:val="24"/>
          <w:szCs w:val="24"/>
        </w:rPr>
        <w:t>大。</w:t>
      </w:r>
    </w:p>
    <w:p w14:paraId="42A0C744" w14:textId="77777777" w:rsidR="00915E8A" w:rsidRDefault="00000000">
      <w:pPr>
        <w:ind w:firstLineChars="200" w:firstLine="480"/>
        <w:rPr>
          <w:rFonts w:ascii="Times New Roman" w:eastAsia="宋体" w:hAnsi="Times New Roman" w:cs="Times New Roman"/>
          <w:sz w:val="24"/>
          <w:szCs w:val="24"/>
        </w:rPr>
      </w:pPr>
      <w:r>
        <w:rPr>
          <w:rFonts w:ascii="Times New Roman" w:hAnsi="Times New Roman" w:cs="Times New Roman"/>
          <w:sz w:val="24"/>
          <w:szCs w:val="24"/>
        </w:rPr>
        <w:t>但同时，笔者也深知本项目的研究工作仍有可挖掘拓展的空间，</w:t>
      </w:r>
      <w:proofErr w:type="gramStart"/>
      <w:r>
        <w:rPr>
          <w:rFonts w:ascii="Times New Roman" w:hAnsi="Times New Roman" w:cs="Times New Roman"/>
          <w:sz w:val="24"/>
          <w:szCs w:val="24"/>
        </w:rPr>
        <w:t>如关注</w:t>
      </w:r>
      <w:proofErr w:type="gramEnd"/>
      <w:r>
        <w:rPr>
          <w:rFonts w:ascii="Times New Roman" w:hAnsi="Times New Roman" w:cs="Times New Roman" w:hint="eastAsia"/>
          <w:sz w:val="24"/>
          <w:szCs w:val="24"/>
        </w:rPr>
        <w:t>R</w:t>
      </w:r>
      <w:r>
        <w:rPr>
          <w:rFonts w:ascii="Times New Roman" w:hAnsi="Times New Roman" w:cs="Times New Roman"/>
          <w:sz w:val="24"/>
          <w:szCs w:val="24"/>
        </w:rPr>
        <w:t>USLE</w:t>
      </w:r>
      <w:r>
        <w:rPr>
          <w:rFonts w:ascii="Times New Roman" w:hAnsi="Times New Roman" w:cs="Times New Roman"/>
          <w:sz w:val="24"/>
          <w:szCs w:val="24"/>
        </w:rPr>
        <w:t>模型其他因子取值在梯田建设前后的变化，继续提高土壤侵蚀量模拟的精度，如加入梯田形态对土壤侵蚀前后变化量的研究、加入对</w:t>
      </w:r>
      <w:r>
        <w:rPr>
          <w:rFonts w:ascii="Times New Roman" w:hAnsi="Times New Roman" w:cs="Times New Roman" w:hint="eastAsia"/>
          <w:sz w:val="24"/>
          <w:szCs w:val="24"/>
        </w:rPr>
        <w:t>R</w:t>
      </w:r>
      <w:r>
        <w:rPr>
          <w:rFonts w:ascii="Times New Roman" w:hAnsi="Times New Roman" w:cs="Times New Roman"/>
          <w:sz w:val="24"/>
          <w:szCs w:val="24"/>
        </w:rPr>
        <w:t>USLE</w:t>
      </w:r>
      <w:r>
        <w:rPr>
          <w:rFonts w:ascii="Times New Roman" w:hAnsi="Times New Roman" w:cs="Times New Roman"/>
          <w:sz w:val="24"/>
          <w:szCs w:val="24"/>
        </w:rPr>
        <w:t>模型计算结果精度的评估等研究方向，提升研究整体深度与广度。</w:t>
      </w:r>
    </w:p>
    <w:p w14:paraId="6523E77D" w14:textId="77777777" w:rsidR="00915E8A" w:rsidRDefault="00915E8A">
      <w:pPr>
        <w:rPr>
          <w:rFonts w:ascii="Times New Roman" w:eastAsia="宋体" w:hAnsi="Times New Roman" w:cs="Times New Roman"/>
          <w:sz w:val="24"/>
          <w:szCs w:val="24"/>
        </w:rPr>
        <w:sectPr w:rsidR="00915E8A">
          <w:headerReference w:type="default" r:id="rId57"/>
          <w:pgSz w:w="11906" w:h="16838"/>
          <w:pgMar w:top="1418" w:right="1134" w:bottom="1418" w:left="1418" w:header="1021" w:footer="851" w:gutter="284"/>
          <w:cols w:space="425"/>
          <w:docGrid w:type="lines" w:linePitch="312"/>
        </w:sectPr>
      </w:pPr>
    </w:p>
    <w:p w14:paraId="2D749A07" w14:textId="77777777" w:rsidR="00915E8A" w:rsidRDefault="00000000">
      <w:pPr>
        <w:keepNext/>
        <w:keepLines/>
        <w:spacing w:before="120" w:after="120"/>
        <w:jc w:val="center"/>
        <w:outlineLvl w:val="0"/>
        <w:rPr>
          <w:rFonts w:ascii="Times New Roman" w:eastAsia="黑体" w:hAnsi="Times New Roman" w:cs="Times New Roman"/>
          <w:b/>
          <w:kern w:val="44"/>
          <w:sz w:val="32"/>
          <w:szCs w:val="32"/>
        </w:rPr>
      </w:pPr>
      <w:bookmarkStart w:id="67" w:name="_Toc103005922"/>
      <w:r>
        <w:rPr>
          <w:rFonts w:ascii="Times New Roman" w:eastAsia="黑体" w:hAnsi="Times New Roman" w:cs="Times New Roman"/>
          <w:b/>
          <w:kern w:val="44"/>
          <w:sz w:val="32"/>
          <w:szCs w:val="32"/>
        </w:rPr>
        <w:lastRenderedPageBreak/>
        <w:t>参考文献</w:t>
      </w:r>
      <w:bookmarkEnd w:id="67"/>
    </w:p>
    <w:p w14:paraId="6D45BC6E"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68" w:name="_Ref101118364"/>
      <w:r>
        <w:rPr>
          <w:rFonts w:ascii="Times New Roman" w:eastAsia="宋体" w:hAnsi="Times New Roman" w:cs="Times New Roman"/>
          <w:szCs w:val="21"/>
        </w:rPr>
        <w:t>武翠</w:t>
      </w:r>
      <w:proofErr w:type="gramStart"/>
      <w:r>
        <w:rPr>
          <w:rFonts w:ascii="Times New Roman" w:eastAsia="宋体" w:hAnsi="Times New Roman" w:cs="Times New Roman"/>
          <w:szCs w:val="21"/>
        </w:rPr>
        <w:t>翠</w:t>
      </w:r>
      <w:proofErr w:type="gramEnd"/>
      <w:r>
        <w:rPr>
          <w:rFonts w:ascii="Times New Roman" w:eastAsia="宋体" w:hAnsi="Times New Roman" w:cs="Times New Roman"/>
          <w:szCs w:val="21"/>
        </w:rPr>
        <w:t>,</w:t>
      </w:r>
      <w:r>
        <w:rPr>
          <w:rFonts w:ascii="Times New Roman" w:eastAsia="宋体" w:hAnsi="Times New Roman" w:cs="Times New Roman"/>
          <w:szCs w:val="21"/>
        </w:rPr>
        <w:t>王</w:t>
      </w:r>
      <w:proofErr w:type="gramStart"/>
      <w:r>
        <w:rPr>
          <w:rFonts w:ascii="Times New Roman" w:eastAsia="宋体" w:hAnsi="Times New Roman" w:cs="Times New Roman"/>
          <w:szCs w:val="21"/>
        </w:rPr>
        <w:t>世</w:t>
      </w:r>
      <w:proofErr w:type="gramEnd"/>
      <w:r>
        <w:rPr>
          <w:rFonts w:ascii="Times New Roman" w:eastAsia="宋体" w:hAnsi="Times New Roman" w:cs="Times New Roman"/>
          <w:szCs w:val="21"/>
        </w:rPr>
        <w:t>杰</w:t>
      </w:r>
      <w:r>
        <w:rPr>
          <w:rFonts w:ascii="Times New Roman" w:eastAsia="宋体" w:hAnsi="Times New Roman" w:cs="Times New Roman"/>
          <w:szCs w:val="21"/>
        </w:rPr>
        <w:t>.</w:t>
      </w:r>
      <w:r>
        <w:rPr>
          <w:rFonts w:ascii="Times New Roman" w:eastAsia="宋体" w:hAnsi="Times New Roman" w:cs="Times New Roman"/>
          <w:szCs w:val="21"/>
        </w:rPr>
        <w:t>黄河流域兰州段土壤侵蚀敏感性评价</w:t>
      </w:r>
      <w:r>
        <w:rPr>
          <w:rFonts w:ascii="Times New Roman" w:eastAsia="宋体" w:hAnsi="Times New Roman" w:cs="Times New Roman"/>
          <w:szCs w:val="21"/>
        </w:rPr>
        <w:t>[J].</w:t>
      </w:r>
      <w:r>
        <w:rPr>
          <w:rFonts w:ascii="Times New Roman" w:eastAsia="宋体" w:hAnsi="Times New Roman" w:cs="Times New Roman"/>
          <w:szCs w:val="21"/>
        </w:rPr>
        <w:t>科学技术与工程</w:t>
      </w:r>
      <w:r>
        <w:rPr>
          <w:rFonts w:ascii="Times New Roman" w:eastAsia="宋体" w:hAnsi="Times New Roman" w:cs="Times New Roman"/>
          <w:szCs w:val="21"/>
        </w:rPr>
        <w:t>,2021,21(29):12390-12397.</w:t>
      </w:r>
      <w:bookmarkEnd w:id="68"/>
    </w:p>
    <w:p w14:paraId="275AC984"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69" w:name="_Ref101118380"/>
      <w:r>
        <w:rPr>
          <w:rFonts w:ascii="Times New Roman" w:eastAsia="宋体" w:hAnsi="Times New Roman" w:cs="Times New Roman"/>
          <w:szCs w:val="21"/>
        </w:rPr>
        <w:t>白娟</w:t>
      </w:r>
      <w:r>
        <w:rPr>
          <w:rFonts w:ascii="Times New Roman" w:eastAsia="宋体" w:hAnsi="Times New Roman" w:cs="Times New Roman"/>
          <w:szCs w:val="21"/>
        </w:rPr>
        <w:t>,</w:t>
      </w:r>
      <w:r>
        <w:rPr>
          <w:rFonts w:ascii="Times New Roman" w:eastAsia="宋体" w:hAnsi="Times New Roman" w:cs="Times New Roman"/>
          <w:szCs w:val="21"/>
        </w:rPr>
        <w:t>张亦弛</w:t>
      </w:r>
      <w:r>
        <w:rPr>
          <w:rFonts w:ascii="Times New Roman" w:eastAsia="宋体" w:hAnsi="Times New Roman" w:cs="Times New Roman"/>
          <w:szCs w:val="21"/>
        </w:rPr>
        <w:t>,</w:t>
      </w:r>
      <w:r>
        <w:rPr>
          <w:rFonts w:ascii="Times New Roman" w:eastAsia="宋体" w:hAnsi="Times New Roman" w:cs="Times New Roman"/>
          <w:szCs w:val="21"/>
        </w:rPr>
        <w:t>杨胜天</w:t>
      </w:r>
      <w:r>
        <w:rPr>
          <w:rFonts w:ascii="Times New Roman" w:eastAsia="宋体" w:hAnsi="Times New Roman" w:cs="Times New Roman"/>
          <w:szCs w:val="21"/>
        </w:rPr>
        <w:t>,</w:t>
      </w:r>
      <w:r>
        <w:rPr>
          <w:rFonts w:ascii="Times New Roman" w:eastAsia="宋体" w:hAnsi="Times New Roman" w:cs="Times New Roman"/>
          <w:szCs w:val="21"/>
        </w:rPr>
        <w:t>刘晓燕</w:t>
      </w:r>
      <w:r>
        <w:rPr>
          <w:rFonts w:ascii="Times New Roman" w:eastAsia="宋体" w:hAnsi="Times New Roman" w:cs="Times New Roman"/>
          <w:szCs w:val="21"/>
        </w:rPr>
        <w:t>,</w:t>
      </w:r>
      <w:r>
        <w:rPr>
          <w:rFonts w:ascii="Times New Roman" w:eastAsia="宋体" w:hAnsi="Times New Roman" w:cs="Times New Roman"/>
          <w:szCs w:val="21"/>
        </w:rPr>
        <w:t>甘甫平</w:t>
      </w:r>
      <w:r>
        <w:rPr>
          <w:rFonts w:ascii="Times New Roman" w:eastAsia="宋体" w:hAnsi="Times New Roman" w:cs="Times New Roman"/>
          <w:szCs w:val="21"/>
        </w:rPr>
        <w:t>,</w:t>
      </w:r>
      <w:r>
        <w:rPr>
          <w:rFonts w:ascii="Times New Roman" w:eastAsia="宋体" w:hAnsi="Times New Roman" w:cs="Times New Roman"/>
          <w:szCs w:val="21"/>
        </w:rPr>
        <w:t>闫柏琨</w:t>
      </w:r>
      <w:r>
        <w:rPr>
          <w:rFonts w:ascii="Times New Roman" w:eastAsia="宋体" w:hAnsi="Times New Roman" w:cs="Times New Roman"/>
          <w:szCs w:val="21"/>
        </w:rPr>
        <w:t>,</w:t>
      </w:r>
      <w:r>
        <w:rPr>
          <w:rFonts w:ascii="Times New Roman" w:eastAsia="宋体" w:hAnsi="Times New Roman" w:cs="Times New Roman"/>
          <w:szCs w:val="21"/>
        </w:rPr>
        <w:t>郭艺</w:t>
      </w:r>
      <w:r>
        <w:rPr>
          <w:rFonts w:ascii="Times New Roman" w:eastAsia="宋体" w:hAnsi="Times New Roman" w:cs="Times New Roman"/>
          <w:szCs w:val="21"/>
        </w:rPr>
        <w:t>.</w:t>
      </w:r>
      <w:r>
        <w:rPr>
          <w:rFonts w:ascii="Times New Roman" w:eastAsia="宋体" w:hAnsi="Times New Roman" w:cs="Times New Roman"/>
          <w:szCs w:val="21"/>
        </w:rPr>
        <w:t>林草和梯田措施对小流域降雨</w:t>
      </w:r>
      <w:r>
        <w:rPr>
          <w:rFonts w:ascii="Times New Roman" w:eastAsia="宋体" w:hAnsi="Times New Roman" w:cs="Times New Roman"/>
          <w:szCs w:val="21"/>
        </w:rPr>
        <w:t>—</w:t>
      </w:r>
      <w:r>
        <w:rPr>
          <w:rFonts w:ascii="Times New Roman" w:eastAsia="宋体" w:hAnsi="Times New Roman" w:cs="Times New Roman"/>
          <w:szCs w:val="21"/>
        </w:rPr>
        <w:t>径流</w:t>
      </w:r>
      <w:r>
        <w:rPr>
          <w:rFonts w:ascii="Times New Roman" w:eastAsia="宋体" w:hAnsi="Times New Roman" w:cs="Times New Roman"/>
          <w:szCs w:val="21"/>
        </w:rPr>
        <w:t>—</w:t>
      </w:r>
      <w:r>
        <w:rPr>
          <w:rFonts w:ascii="Times New Roman" w:eastAsia="宋体" w:hAnsi="Times New Roman" w:cs="Times New Roman"/>
          <w:szCs w:val="21"/>
        </w:rPr>
        <w:t>输沙过程的影响分析</w:t>
      </w:r>
      <w:r>
        <w:rPr>
          <w:rFonts w:ascii="Times New Roman" w:eastAsia="宋体" w:hAnsi="Times New Roman" w:cs="Times New Roman"/>
          <w:szCs w:val="21"/>
        </w:rPr>
        <w:t>[J].</w:t>
      </w:r>
      <w:r>
        <w:rPr>
          <w:rFonts w:ascii="Times New Roman" w:eastAsia="宋体" w:hAnsi="Times New Roman" w:cs="Times New Roman"/>
          <w:szCs w:val="21"/>
        </w:rPr>
        <w:t>地理与地理信息科学</w:t>
      </w:r>
      <w:r>
        <w:rPr>
          <w:rFonts w:ascii="Times New Roman" w:eastAsia="宋体" w:hAnsi="Times New Roman" w:cs="Times New Roman"/>
          <w:szCs w:val="21"/>
        </w:rPr>
        <w:t>,2021,37(06):92-101.</w:t>
      </w:r>
      <w:bookmarkEnd w:id="69"/>
    </w:p>
    <w:p w14:paraId="60F182AD"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0" w:name="_Ref101118390"/>
      <w:proofErr w:type="gramStart"/>
      <w:r>
        <w:rPr>
          <w:rFonts w:ascii="Times New Roman" w:eastAsia="宋体" w:hAnsi="Times New Roman" w:cs="Times New Roman"/>
          <w:szCs w:val="21"/>
        </w:rPr>
        <w:t>李欣卓</w:t>
      </w:r>
      <w:proofErr w:type="gramEnd"/>
      <w:r>
        <w:rPr>
          <w:rFonts w:ascii="Times New Roman" w:eastAsia="宋体" w:hAnsi="Times New Roman" w:cs="Times New Roman"/>
          <w:szCs w:val="21"/>
        </w:rPr>
        <w:t>.</w:t>
      </w:r>
      <w:r>
        <w:rPr>
          <w:rFonts w:ascii="Times New Roman" w:eastAsia="宋体" w:hAnsi="Times New Roman" w:cs="Times New Roman"/>
          <w:szCs w:val="21"/>
        </w:rPr>
        <w:t>以</w:t>
      </w:r>
      <w:proofErr w:type="gramStart"/>
      <w:r>
        <w:rPr>
          <w:rFonts w:ascii="Times New Roman" w:eastAsia="宋体" w:hAnsi="Times New Roman" w:cs="Times New Roman"/>
          <w:szCs w:val="21"/>
        </w:rPr>
        <w:t>横山区殿市项目</w:t>
      </w:r>
      <w:proofErr w:type="gramEnd"/>
      <w:r>
        <w:rPr>
          <w:rFonts w:ascii="Times New Roman" w:eastAsia="宋体" w:hAnsi="Times New Roman" w:cs="Times New Roman"/>
          <w:szCs w:val="21"/>
        </w:rPr>
        <w:t>为例探析黄土高原梯田建设</w:t>
      </w:r>
      <w:r>
        <w:rPr>
          <w:rFonts w:ascii="Times New Roman" w:eastAsia="宋体" w:hAnsi="Times New Roman" w:cs="Times New Roman"/>
          <w:szCs w:val="21"/>
        </w:rPr>
        <w:t>[J].</w:t>
      </w:r>
      <w:r>
        <w:rPr>
          <w:rFonts w:ascii="Times New Roman" w:eastAsia="宋体" w:hAnsi="Times New Roman" w:cs="Times New Roman"/>
          <w:szCs w:val="21"/>
        </w:rPr>
        <w:t>陕西水利</w:t>
      </w:r>
      <w:r>
        <w:rPr>
          <w:rFonts w:ascii="Times New Roman" w:eastAsia="宋体" w:hAnsi="Times New Roman" w:cs="Times New Roman"/>
          <w:szCs w:val="21"/>
        </w:rPr>
        <w:t>,2021(03):129-131.</w:t>
      </w:r>
      <w:bookmarkEnd w:id="70"/>
    </w:p>
    <w:p w14:paraId="2C2F09C1"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1" w:name="_Ref101118397"/>
      <w:r>
        <w:rPr>
          <w:rFonts w:ascii="Times New Roman" w:eastAsia="宋体" w:hAnsi="Times New Roman" w:cs="Times New Roman"/>
          <w:szCs w:val="21"/>
        </w:rPr>
        <w:t>李国会</w:t>
      </w:r>
      <w:r>
        <w:rPr>
          <w:rFonts w:ascii="Times New Roman" w:eastAsia="宋体" w:hAnsi="Times New Roman" w:cs="Times New Roman"/>
          <w:szCs w:val="21"/>
        </w:rPr>
        <w:t>.</w:t>
      </w:r>
      <w:r>
        <w:rPr>
          <w:rFonts w:ascii="Times New Roman" w:eastAsia="宋体" w:hAnsi="Times New Roman" w:cs="Times New Roman"/>
          <w:szCs w:val="21"/>
        </w:rPr>
        <w:t>晋西黄土区农田水土流失防治措施水土保持效应研究</w:t>
      </w:r>
      <w:r>
        <w:rPr>
          <w:rFonts w:ascii="Times New Roman" w:eastAsia="宋体" w:hAnsi="Times New Roman" w:cs="Times New Roman"/>
          <w:szCs w:val="21"/>
        </w:rPr>
        <w:t>[D].</w:t>
      </w:r>
      <w:r>
        <w:rPr>
          <w:rFonts w:ascii="Times New Roman" w:eastAsia="宋体" w:hAnsi="Times New Roman" w:cs="Times New Roman"/>
          <w:szCs w:val="21"/>
        </w:rPr>
        <w:t>中国林业科学研究院</w:t>
      </w:r>
      <w:r>
        <w:rPr>
          <w:rFonts w:ascii="Times New Roman" w:eastAsia="宋体" w:hAnsi="Times New Roman" w:cs="Times New Roman"/>
          <w:szCs w:val="21"/>
        </w:rPr>
        <w:t>,2013.</w:t>
      </w:r>
      <w:bookmarkEnd w:id="71"/>
    </w:p>
    <w:p w14:paraId="239601F7"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2" w:name="_Ref101118482"/>
      <w:r>
        <w:rPr>
          <w:rFonts w:ascii="Times New Roman" w:eastAsia="宋体" w:hAnsi="Times New Roman" w:cs="Times New Roman"/>
          <w:szCs w:val="21"/>
        </w:rPr>
        <w:t>王翊人</w:t>
      </w:r>
      <w:r>
        <w:rPr>
          <w:rFonts w:ascii="Times New Roman" w:eastAsia="宋体" w:hAnsi="Times New Roman" w:cs="Times New Roman"/>
          <w:szCs w:val="21"/>
        </w:rPr>
        <w:t>,</w:t>
      </w:r>
      <w:r>
        <w:rPr>
          <w:rFonts w:ascii="Times New Roman" w:eastAsia="宋体" w:hAnsi="Times New Roman" w:cs="Times New Roman"/>
          <w:szCs w:val="21"/>
        </w:rPr>
        <w:t>赵牡丹</w:t>
      </w:r>
      <w:r>
        <w:rPr>
          <w:rFonts w:ascii="Times New Roman" w:eastAsia="宋体" w:hAnsi="Times New Roman" w:cs="Times New Roman"/>
          <w:szCs w:val="21"/>
        </w:rPr>
        <w:t>,</w:t>
      </w:r>
      <w:r>
        <w:rPr>
          <w:rFonts w:ascii="Times New Roman" w:eastAsia="宋体" w:hAnsi="Times New Roman" w:cs="Times New Roman"/>
          <w:szCs w:val="21"/>
        </w:rPr>
        <w:t>冯园</w:t>
      </w:r>
      <w:r>
        <w:rPr>
          <w:rFonts w:ascii="Times New Roman" w:eastAsia="宋体" w:hAnsi="Times New Roman" w:cs="Times New Roman"/>
          <w:szCs w:val="21"/>
        </w:rPr>
        <w:t>,</w:t>
      </w:r>
      <w:r>
        <w:rPr>
          <w:rFonts w:ascii="Times New Roman" w:eastAsia="宋体" w:hAnsi="Times New Roman" w:cs="Times New Roman"/>
          <w:szCs w:val="21"/>
        </w:rPr>
        <w:t>张倩</w:t>
      </w:r>
      <w:r>
        <w:rPr>
          <w:rFonts w:ascii="Times New Roman" w:eastAsia="宋体" w:hAnsi="Times New Roman" w:cs="Times New Roman"/>
          <w:szCs w:val="21"/>
        </w:rPr>
        <w:t>.</w:t>
      </w:r>
      <w:r>
        <w:rPr>
          <w:rFonts w:ascii="Times New Roman" w:eastAsia="宋体" w:hAnsi="Times New Roman" w:cs="Times New Roman"/>
          <w:szCs w:val="21"/>
        </w:rPr>
        <w:t>梯田对土壤侵蚀地形因子扰动特征研究</w:t>
      </w:r>
      <w:r>
        <w:rPr>
          <w:rFonts w:ascii="Times New Roman" w:eastAsia="宋体" w:hAnsi="Times New Roman" w:cs="Times New Roman"/>
          <w:szCs w:val="21"/>
        </w:rPr>
        <w:t>[J].</w:t>
      </w:r>
      <w:r>
        <w:rPr>
          <w:rFonts w:ascii="Times New Roman" w:eastAsia="宋体" w:hAnsi="Times New Roman" w:cs="Times New Roman"/>
          <w:szCs w:val="21"/>
        </w:rPr>
        <w:t>山东农业大学学报</w:t>
      </w:r>
      <w:r>
        <w:rPr>
          <w:rFonts w:ascii="Times New Roman" w:eastAsia="宋体" w:hAnsi="Times New Roman" w:cs="Times New Roman"/>
          <w:szCs w:val="21"/>
        </w:rPr>
        <w:t>(</w:t>
      </w:r>
      <w:r>
        <w:rPr>
          <w:rFonts w:ascii="Times New Roman" w:eastAsia="宋体" w:hAnsi="Times New Roman" w:cs="Times New Roman"/>
          <w:szCs w:val="21"/>
        </w:rPr>
        <w:t>自然科学版</w:t>
      </w:r>
      <w:r>
        <w:rPr>
          <w:rFonts w:ascii="Times New Roman" w:eastAsia="宋体" w:hAnsi="Times New Roman" w:cs="Times New Roman"/>
          <w:szCs w:val="21"/>
        </w:rPr>
        <w:t>),2017,48(01):46-51.</w:t>
      </w:r>
      <w:bookmarkEnd w:id="72"/>
    </w:p>
    <w:p w14:paraId="4CD613D5"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3" w:name="_Ref101118491"/>
      <w:r>
        <w:rPr>
          <w:rFonts w:ascii="Times New Roman" w:eastAsia="宋体" w:hAnsi="Times New Roman" w:cs="Times New Roman"/>
          <w:szCs w:val="21"/>
        </w:rPr>
        <w:t xml:space="preserve">Revised Universal Soil Loss Equation-an overview: ScienceDirect Topics. </w:t>
      </w:r>
      <w:hyperlink r:id="rId58" w:history="1">
        <w:r>
          <w:rPr>
            <w:rFonts w:ascii="Times New Roman" w:eastAsia="宋体" w:hAnsi="Times New Roman" w:cs="Times New Roman"/>
            <w:szCs w:val="21"/>
          </w:rPr>
          <w:t>https://www.sciencedirect.com/topics/earth-and-planetary-sciences/revised-universal-soil-loss-equation</w:t>
        </w:r>
      </w:hyperlink>
      <w:r>
        <w:rPr>
          <w:rFonts w:ascii="Times New Roman" w:eastAsia="宋体" w:hAnsi="Times New Roman" w:cs="Times New Roman"/>
          <w:szCs w:val="21"/>
        </w:rPr>
        <w:t>.</w:t>
      </w:r>
      <w:bookmarkEnd w:id="73"/>
    </w:p>
    <w:p w14:paraId="4BC3A792"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4" w:name="_Ref101118503"/>
      <w:r>
        <w:rPr>
          <w:rFonts w:ascii="Times New Roman" w:eastAsia="宋体" w:hAnsi="Times New Roman" w:cs="Times New Roman"/>
          <w:szCs w:val="21"/>
        </w:rPr>
        <w:t xml:space="preserve">Sarma, K., &amp; Dutta, P.J. (2021). Soil Erosion Estimation of </w:t>
      </w:r>
      <w:proofErr w:type="spellStart"/>
      <w:r>
        <w:rPr>
          <w:rFonts w:ascii="Times New Roman" w:eastAsia="宋体" w:hAnsi="Times New Roman" w:cs="Times New Roman"/>
          <w:szCs w:val="21"/>
        </w:rPr>
        <w:t>Palasbari</w:t>
      </w:r>
      <w:proofErr w:type="spellEnd"/>
      <w:r>
        <w:rPr>
          <w:rFonts w:ascii="Times New Roman" w:eastAsia="宋体" w:hAnsi="Times New Roman" w:cs="Times New Roman"/>
          <w:szCs w:val="21"/>
        </w:rPr>
        <w:t xml:space="preserve"> in Northeast India by RUSLE Model. Bulletin of Pure and Applied Sciences- Geology, 40</w:t>
      </w:r>
      <w:proofErr w:type="gramStart"/>
      <w:r>
        <w:rPr>
          <w:rFonts w:ascii="Times New Roman" w:eastAsia="宋体" w:hAnsi="Times New Roman" w:cs="Times New Roman"/>
          <w:szCs w:val="21"/>
        </w:rPr>
        <w:t>F(</w:t>
      </w:r>
      <w:proofErr w:type="gramEnd"/>
      <w:r>
        <w:rPr>
          <w:rFonts w:ascii="Times New Roman" w:eastAsia="宋体" w:hAnsi="Times New Roman" w:cs="Times New Roman"/>
          <w:szCs w:val="21"/>
        </w:rPr>
        <w:t>2), 129-141.</w:t>
      </w:r>
      <w:bookmarkEnd w:id="74"/>
    </w:p>
    <w:p w14:paraId="2C007A09"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5" w:name="_Ref101118514"/>
      <w:proofErr w:type="gramStart"/>
      <w:r>
        <w:rPr>
          <w:rFonts w:ascii="Times New Roman" w:eastAsia="宋体" w:hAnsi="Times New Roman" w:cs="Times New Roman"/>
          <w:szCs w:val="21"/>
        </w:rPr>
        <w:t>祝士杰</w:t>
      </w:r>
      <w:proofErr w:type="gramEnd"/>
      <w:r>
        <w:rPr>
          <w:rFonts w:ascii="Times New Roman" w:eastAsia="宋体" w:hAnsi="Times New Roman" w:cs="Times New Roman"/>
          <w:szCs w:val="21"/>
        </w:rPr>
        <w:t>,</w:t>
      </w:r>
      <w:r>
        <w:rPr>
          <w:rFonts w:ascii="Times New Roman" w:eastAsia="宋体" w:hAnsi="Times New Roman" w:cs="Times New Roman"/>
          <w:szCs w:val="21"/>
        </w:rPr>
        <w:t>汤国安</w:t>
      </w:r>
      <w:r>
        <w:rPr>
          <w:rFonts w:ascii="Times New Roman" w:eastAsia="宋体" w:hAnsi="Times New Roman" w:cs="Times New Roman"/>
          <w:szCs w:val="21"/>
        </w:rPr>
        <w:t>,</w:t>
      </w:r>
      <w:r>
        <w:rPr>
          <w:rFonts w:ascii="Times New Roman" w:eastAsia="宋体" w:hAnsi="Times New Roman" w:cs="Times New Roman"/>
          <w:szCs w:val="21"/>
        </w:rPr>
        <w:t>张维</w:t>
      </w:r>
      <w:r>
        <w:rPr>
          <w:rFonts w:ascii="Times New Roman" w:eastAsia="宋体" w:hAnsi="Times New Roman" w:cs="Times New Roman"/>
          <w:szCs w:val="21"/>
        </w:rPr>
        <w:t>,</w:t>
      </w:r>
      <w:r>
        <w:rPr>
          <w:rFonts w:ascii="Times New Roman" w:eastAsia="宋体" w:hAnsi="Times New Roman" w:cs="Times New Roman"/>
          <w:szCs w:val="21"/>
        </w:rPr>
        <w:t>赵卫东</w:t>
      </w:r>
      <w:r>
        <w:rPr>
          <w:rFonts w:ascii="Times New Roman" w:eastAsia="宋体" w:hAnsi="Times New Roman" w:cs="Times New Roman"/>
          <w:szCs w:val="21"/>
        </w:rPr>
        <w:t>.</w:t>
      </w:r>
      <w:r>
        <w:rPr>
          <w:rFonts w:ascii="Times New Roman" w:eastAsia="宋体" w:hAnsi="Times New Roman" w:cs="Times New Roman"/>
          <w:szCs w:val="21"/>
        </w:rPr>
        <w:t>梯田</w:t>
      </w:r>
      <w:r>
        <w:rPr>
          <w:rFonts w:ascii="Times New Roman" w:eastAsia="宋体" w:hAnsi="Times New Roman" w:cs="Times New Roman"/>
          <w:szCs w:val="21"/>
        </w:rPr>
        <w:t>DEM</w:t>
      </w:r>
      <w:r>
        <w:rPr>
          <w:rFonts w:ascii="Times New Roman" w:eastAsia="宋体" w:hAnsi="Times New Roman" w:cs="Times New Roman"/>
          <w:szCs w:val="21"/>
        </w:rPr>
        <w:t>快速构建方法研究</w:t>
      </w:r>
      <w:r>
        <w:rPr>
          <w:rFonts w:ascii="Times New Roman" w:eastAsia="宋体" w:hAnsi="Times New Roman" w:cs="Times New Roman"/>
          <w:szCs w:val="21"/>
        </w:rPr>
        <w:t>[J].</w:t>
      </w:r>
      <w:r>
        <w:rPr>
          <w:rFonts w:ascii="Times New Roman" w:eastAsia="宋体" w:hAnsi="Times New Roman" w:cs="Times New Roman"/>
          <w:szCs w:val="21"/>
        </w:rPr>
        <w:t>测绘通报</w:t>
      </w:r>
      <w:r>
        <w:rPr>
          <w:rFonts w:ascii="Times New Roman" w:eastAsia="宋体" w:hAnsi="Times New Roman" w:cs="Times New Roman"/>
          <w:szCs w:val="21"/>
        </w:rPr>
        <w:t>,2011(04):68-70+82.</w:t>
      </w:r>
      <w:bookmarkEnd w:id="75"/>
    </w:p>
    <w:p w14:paraId="295677A0"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6" w:name="_Ref101118517"/>
      <w:r>
        <w:rPr>
          <w:rFonts w:ascii="Times New Roman" w:eastAsia="宋体" w:hAnsi="Times New Roman" w:cs="Times New Roman"/>
          <w:szCs w:val="21"/>
        </w:rPr>
        <w:t>赵卫东</w:t>
      </w:r>
      <w:r>
        <w:rPr>
          <w:rFonts w:ascii="Times New Roman" w:eastAsia="宋体" w:hAnsi="Times New Roman" w:cs="Times New Roman"/>
          <w:szCs w:val="21"/>
        </w:rPr>
        <w:t>,</w:t>
      </w:r>
      <w:r>
        <w:rPr>
          <w:rFonts w:ascii="Times New Roman" w:eastAsia="宋体" w:hAnsi="Times New Roman" w:cs="Times New Roman"/>
          <w:szCs w:val="21"/>
        </w:rPr>
        <w:t>徐媛</w:t>
      </w:r>
      <w:r>
        <w:rPr>
          <w:rFonts w:ascii="Times New Roman" w:eastAsia="宋体" w:hAnsi="Times New Roman" w:cs="Times New Roman"/>
          <w:szCs w:val="21"/>
        </w:rPr>
        <w:t>,</w:t>
      </w:r>
      <w:r>
        <w:rPr>
          <w:rFonts w:ascii="Times New Roman" w:eastAsia="宋体" w:hAnsi="Times New Roman" w:cs="Times New Roman"/>
          <w:szCs w:val="21"/>
        </w:rPr>
        <w:t>马雷</w:t>
      </w:r>
      <w:r>
        <w:rPr>
          <w:rFonts w:ascii="Times New Roman" w:eastAsia="宋体" w:hAnsi="Times New Roman" w:cs="Times New Roman"/>
          <w:szCs w:val="21"/>
        </w:rPr>
        <w:t>,</w:t>
      </w:r>
      <w:r>
        <w:rPr>
          <w:rFonts w:ascii="Times New Roman" w:eastAsia="宋体" w:hAnsi="Times New Roman" w:cs="Times New Roman"/>
          <w:szCs w:val="21"/>
        </w:rPr>
        <w:t>周春寅</w:t>
      </w:r>
      <w:r>
        <w:rPr>
          <w:rFonts w:ascii="Times New Roman" w:eastAsia="宋体" w:hAnsi="Times New Roman" w:cs="Times New Roman"/>
          <w:szCs w:val="21"/>
        </w:rPr>
        <w:t>,</w:t>
      </w:r>
      <w:r>
        <w:rPr>
          <w:rFonts w:ascii="Times New Roman" w:eastAsia="宋体" w:hAnsi="Times New Roman" w:cs="Times New Roman"/>
          <w:szCs w:val="21"/>
        </w:rPr>
        <w:t>钱家忠</w:t>
      </w:r>
      <w:r>
        <w:rPr>
          <w:rFonts w:ascii="Times New Roman" w:eastAsia="宋体" w:hAnsi="Times New Roman" w:cs="Times New Roman"/>
          <w:szCs w:val="21"/>
        </w:rPr>
        <w:t>.</w:t>
      </w:r>
      <w:r>
        <w:rPr>
          <w:rFonts w:ascii="Times New Roman" w:eastAsia="宋体" w:hAnsi="Times New Roman" w:cs="Times New Roman"/>
          <w:szCs w:val="21"/>
        </w:rPr>
        <w:t>顾及梯田地形的</w:t>
      </w:r>
      <w:r>
        <w:rPr>
          <w:rFonts w:ascii="Times New Roman" w:eastAsia="宋体" w:hAnsi="Times New Roman" w:cs="Times New Roman"/>
          <w:szCs w:val="21"/>
        </w:rPr>
        <w:t>Grid-TIN</w:t>
      </w:r>
      <w:r>
        <w:rPr>
          <w:rFonts w:ascii="Times New Roman" w:eastAsia="宋体" w:hAnsi="Times New Roman" w:cs="Times New Roman"/>
          <w:szCs w:val="21"/>
        </w:rPr>
        <w:t>混合格网数字高程模型研究</w:t>
      </w:r>
      <w:r>
        <w:rPr>
          <w:rFonts w:ascii="Times New Roman" w:eastAsia="宋体" w:hAnsi="Times New Roman" w:cs="Times New Roman"/>
          <w:szCs w:val="21"/>
        </w:rPr>
        <w:t>[J].</w:t>
      </w:r>
      <w:r>
        <w:rPr>
          <w:rFonts w:ascii="Times New Roman" w:eastAsia="宋体" w:hAnsi="Times New Roman" w:cs="Times New Roman"/>
          <w:szCs w:val="21"/>
        </w:rPr>
        <w:t>地理与地理信息科学</w:t>
      </w:r>
      <w:r>
        <w:rPr>
          <w:rFonts w:ascii="Times New Roman" w:eastAsia="宋体" w:hAnsi="Times New Roman" w:cs="Times New Roman"/>
          <w:szCs w:val="21"/>
        </w:rPr>
        <w:t>,2013,29(02):11-16+127.</w:t>
      </w:r>
      <w:bookmarkEnd w:id="76"/>
    </w:p>
    <w:p w14:paraId="7537EC1F"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7" w:name="_Ref101118521"/>
      <w:r>
        <w:rPr>
          <w:rFonts w:ascii="Times New Roman" w:eastAsia="宋体" w:hAnsi="Times New Roman" w:cs="Times New Roman"/>
          <w:szCs w:val="21"/>
        </w:rPr>
        <w:t>张鹏</w:t>
      </w:r>
      <w:r>
        <w:rPr>
          <w:rFonts w:ascii="Times New Roman" w:eastAsia="宋体" w:hAnsi="Times New Roman" w:cs="Times New Roman"/>
          <w:szCs w:val="21"/>
        </w:rPr>
        <w:t>,</w:t>
      </w:r>
      <w:r>
        <w:rPr>
          <w:rFonts w:ascii="Times New Roman" w:eastAsia="宋体" w:hAnsi="Times New Roman" w:cs="Times New Roman"/>
          <w:szCs w:val="21"/>
        </w:rPr>
        <w:t>赵牡丹</w:t>
      </w:r>
      <w:r>
        <w:rPr>
          <w:rFonts w:ascii="Times New Roman" w:eastAsia="宋体" w:hAnsi="Times New Roman" w:cs="Times New Roman"/>
          <w:szCs w:val="21"/>
        </w:rPr>
        <w:t>,</w:t>
      </w:r>
      <w:r>
        <w:rPr>
          <w:rFonts w:ascii="Times New Roman" w:eastAsia="宋体" w:hAnsi="Times New Roman" w:cs="Times New Roman"/>
          <w:szCs w:val="21"/>
        </w:rPr>
        <w:t>王翊人</w:t>
      </w:r>
      <w:r>
        <w:rPr>
          <w:rFonts w:ascii="Times New Roman" w:eastAsia="宋体" w:hAnsi="Times New Roman" w:cs="Times New Roman"/>
          <w:szCs w:val="21"/>
        </w:rPr>
        <w:t>.</w:t>
      </w:r>
      <w:r>
        <w:rPr>
          <w:rFonts w:ascii="Times New Roman" w:eastAsia="宋体" w:hAnsi="Times New Roman" w:cs="Times New Roman"/>
          <w:szCs w:val="21"/>
        </w:rPr>
        <w:t>梯田</w:t>
      </w:r>
      <w:r>
        <w:rPr>
          <w:rFonts w:ascii="Times New Roman" w:eastAsia="宋体" w:hAnsi="Times New Roman" w:cs="Times New Roman"/>
          <w:szCs w:val="21"/>
        </w:rPr>
        <w:t>DEM</w:t>
      </w:r>
      <w:r>
        <w:rPr>
          <w:rFonts w:ascii="Times New Roman" w:eastAsia="宋体" w:hAnsi="Times New Roman" w:cs="Times New Roman"/>
          <w:szCs w:val="21"/>
        </w:rPr>
        <w:t>构建方法精度比较研究</w:t>
      </w:r>
      <w:r>
        <w:rPr>
          <w:rFonts w:ascii="Times New Roman" w:eastAsia="宋体" w:hAnsi="Times New Roman" w:cs="Times New Roman"/>
          <w:szCs w:val="21"/>
        </w:rPr>
        <w:t>[J].</w:t>
      </w:r>
      <w:r>
        <w:rPr>
          <w:rFonts w:ascii="Times New Roman" w:eastAsia="宋体" w:hAnsi="Times New Roman" w:cs="Times New Roman"/>
          <w:szCs w:val="21"/>
        </w:rPr>
        <w:t>水土保持研究</w:t>
      </w:r>
      <w:r>
        <w:rPr>
          <w:rFonts w:ascii="Times New Roman" w:eastAsia="宋体" w:hAnsi="Times New Roman" w:cs="Times New Roman"/>
          <w:szCs w:val="21"/>
        </w:rPr>
        <w:t>,2018,25(05):</w:t>
      </w:r>
      <w:proofErr w:type="gramStart"/>
      <w:r>
        <w:rPr>
          <w:rFonts w:ascii="Times New Roman" w:eastAsia="宋体" w:hAnsi="Times New Roman" w:cs="Times New Roman"/>
          <w:szCs w:val="21"/>
        </w:rPr>
        <w:t>282-286.DOI:10.13869/j.cnki.rswc</w:t>
      </w:r>
      <w:proofErr w:type="gramEnd"/>
      <w:r>
        <w:rPr>
          <w:rFonts w:ascii="Times New Roman" w:eastAsia="宋体" w:hAnsi="Times New Roman" w:cs="Times New Roman"/>
          <w:szCs w:val="21"/>
        </w:rPr>
        <w:t>.20180604.001.</w:t>
      </w:r>
      <w:bookmarkEnd w:id="77"/>
    </w:p>
    <w:p w14:paraId="7D6A4789"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8" w:name="_Ref101118525"/>
      <w:proofErr w:type="gramStart"/>
      <w:r>
        <w:rPr>
          <w:rFonts w:ascii="Times New Roman" w:eastAsia="宋体" w:hAnsi="Times New Roman" w:cs="Times New Roman"/>
          <w:szCs w:val="21"/>
        </w:rPr>
        <w:t>杨蕾</w:t>
      </w:r>
      <w:r>
        <w:rPr>
          <w:rFonts w:ascii="Times New Roman" w:eastAsia="宋体" w:hAnsi="Times New Roman" w:cs="Times New Roman"/>
          <w:szCs w:val="21"/>
        </w:rPr>
        <w:t>,</w:t>
      </w:r>
      <w:proofErr w:type="gramEnd"/>
      <w:r>
        <w:rPr>
          <w:rFonts w:ascii="Times New Roman" w:eastAsia="宋体" w:hAnsi="Times New Roman" w:cs="Times New Roman"/>
          <w:szCs w:val="21"/>
        </w:rPr>
        <w:t>李天文</w:t>
      </w:r>
      <w:r>
        <w:rPr>
          <w:rFonts w:ascii="Times New Roman" w:eastAsia="宋体" w:hAnsi="Times New Roman" w:cs="Times New Roman"/>
          <w:szCs w:val="21"/>
        </w:rPr>
        <w:t>,</w:t>
      </w:r>
      <w:r>
        <w:rPr>
          <w:rFonts w:ascii="Times New Roman" w:eastAsia="宋体" w:hAnsi="Times New Roman" w:cs="Times New Roman"/>
          <w:szCs w:val="21"/>
        </w:rPr>
        <w:t>王伟星</w:t>
      </w:r>
      <w:r>
        <w:rPr>
          <w:rFonts w:ascii="Times New Roman" w:eastAsia="宋体" w:hAnsi="Times New Roman" w:cs="Times New Roman"/>
          <w:szCs w:val="21"/>
        </w:rPr>
        <w:t>,</w:t>
      </w:r>
      <w:r>
        <w:rPr>
          <w:rFonts w:ascii="Times New Roman" w:eastAsia="宋体" w:hAnsi="Times New Roman" w:cs="Times New Roman"/>
          <w:szCs w:val="21"/>
        </w:rPr>
        <w:t>刘军华</w:t>
      </w:r>
      <w:r>
        <w:rPr>
          <w:rFonts w:ascii="Times New Roman" w:eastAsia="宋体" w:hAnsi="Times New Roman" w:cs="Times New Roman"/>
          <w:szCs w:val="21"/>
        </w:rPr>
        <w:t>.</w:t>
      </w:r>
      <w:r>
        <w:rPr>
          <w:rFonts w:ascii="Times New Roman" w:eastAsia="宋体" w:hAnsi="Times New Roman" w:cs="Times New Roman"/>
          <w:szCs w:val="21"/>
        </w:rPr>
        <w:t>黄土高原微地貌之梯田三维建模方法探讨</w:t>
      </w:r>
      <w:r>
        <w:rPr>
          <w:rFonts w:ascii="Times New Roman" w:eastAsia="宋体" w:hAnsi="Times New Roman" w:cs="Times New Roman"/>
          <w:szCs w:val="21"/>
        </w:rPr>
        <w:t>[J].</w:t>
      </w:r>
      <w:r>
        <w:rPr>
          <w:rFonts w:ascii="Times New Roman" w:eastAsia="宋体" w:hAnsi="Times New Roman" w:cs="Times New Roman"/>
          <w:szCs w:val="21"/>
        </w:rPr>
        <w:t>西北大学学报</w:t>
      </w:r>
      <w:r>
        <w:rPr>
          <w:rFonts w:ascii="Times New Roman" w:eastAsia="宋体" w:hAnsi="Times New Roman" w:cs="Times New Roman"/>
          <w:szCs w:val="21"/>
        </w:rPr>
        <w:t>(</w:t>
      </w:r>
      <w:r>
        <w:rPr>
          <w:rFonts w:ascii="Times New Roman" w:eastAsia="宋体" w:hAnsi="Times New Roman" w:cs="Times New Roman"/>
          <w:szCs w:val="21"/>
        </w:rPr>
        <w:t>自然科学版</w:t>
      </w:r>
      <w:r>
        <w:rPr>
          <w:rFonts w:ascii="Times New Roman" w:eastAsia="宋体" w:hAnsi="Times New Roman" w:cs="Times New Roman"/>
          <w:szCs w:val="21"/>
        </w:rPr>
        <w:t>),2006(02):321-324.</w:t>
      </w:r>
      <w:bookmarkEnd w:id="78"/>
    </w:p>
    <w:p w14:paraId="714750B9"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79" w:name="_Ref101118531"/>
      <w:r>
        <w:rPr>
          <w:rFonts w:ascii="Times New Roman" w:eastAsia="宋体" w:hAnsi="Times New Roman" w:cs="Times New Roman"/>
          <w:szCs w:val="21"/>
        </w:rPr>
        <w:t>张光辉</w:t>
      </w:r>
      <w:r>
        <w:rPr>
          <w:rFonts w:ascii="Times New Roman" w:eastAsia="宋体" w:hAnsi="Times New Roman" w:cs="Times New Roman"/>
          <w:szCs w:val="21"/>
        </w:rPr>
        <w:t>,</w:t>
      </w:r>
      <w:r>
        <w:rPr>
          <w:rFonts w:ascii="Times New Roman" w:eastAsia="宋体" w:hAnsi="Times New Roman" w:cs="Times New Roman"/>
          <w:szCs w:val="21"/>
        </w:rPr>
        <w:t>杨扬</w:t>
      </w:r>
      <w:r>
        <w:rPr>
          <w:rFonts w:ascii="Times New Roman" w:eastAsia="宋体" w:hAnsi="Times New Roman" w:cs="Times New Roman"/>
          <w:szCs w:val="21"/>
        </w:rPr>
        <w:t>,</w:t>
      </w:r>
      <w:r>
        <w:rPr>
          <w:rFonts w:ascii="Times New Roman" w:eastAsia="宋体" w:hAnsi="Times New Roman" w:cs="Times New Roman"/>
          <w:szCs w:val="21"/>
        </w:rPr>
        <w:t>刘瑛娜</w:t>
      </w:r>
      <w:r>
        <w:rPr>
          <w:rFonts w:ascii="Times New Roman" w:eastAsia="宋体" w:hAnsi="Times New Roman" w:cs="Times New Roman"/>
          <w:szCs w:val="21"/>
        </w:rPr>
        <w:t>,</w:t>
      </w:r>
      <w:r>
        <w:rPr>
          <w:rFonts w:ascii="Times New Roman" w:eastAsia="宋体" w:hAnsi="Times New Roman" w:cs="Times New Roman"/>
          <w:szCs w:val="21"/>
        </w:rPr>
        <w:t>王志强</w:t>
      </w:r>
      <w:r>
        <w:rPr>
          <w:rFonts w:ascii="Times New Roman" w:eastAsia="宋体" w:hAnsi="Times New Roman" w:cs="Times New Roman"/>
          <w:szCs w:val="21"/>
        </w:rPr>
        <w:t>.</w:t>
      </w:r>
      <w:r>
        <w:rPr>
          <w:rFonts w:ascii="Times New Roman" w:eastAsia="宋体" w:hAnsi="Times New Roman" w:cs="Times New Roman"/>
          <w:szCs w:val="21"/>
        </w:rPr>
        <w:t>东北黑土区土壤侵蚀研究进展与展望</w:t>
      </w:r>
      <w:r>
        <w:rPr>
          <w:rFonts w:ascii="Times New Roman" w:eastAsia="宋体" w:hAnsi="Times New Roman" w:cs="Times New Roman"/>
          <w:szCs w:val="21"/>
        </w:rPr>
        <w:t>[J/OL].</w:t>
      </w:r>
      <w:r>
        <w:rPr>
          <w:rFonts w:ascii="Times New Roman" w:eastAsia="宋体" w:hAnsi="Times New Roman" w:cs="Times New Roman"/>
          <w:szCs w:val="21"/>
        </w:rPr>
        <w:t>水土保持学报</w:t>
      </w:r>
      <w:r>
        <w:rPr>
          <w:rFonts w:ascii="Times New Roman" w:eastAsia="宋体" w:hAnsi="Times New Roman" w:cs="Times New Roman"/>
          <w:szCs w:val="21"/>
        </w:rPr>
        <w:t xml:space="preserve">:1-12[2022-03-16].  </w:t>
      </w:r>
      <w:hyperlink r:id="rId59" w:history="1">
        <w:r>
          <w:rPr>
            <w:rStyle w:val="ac"/>
            <w:rFonts w:ascii="Times New Roman" w:eastAsia="宋体" w:hAnsi="Times New Roman" w:cs="Times New Roman"/>
            <w:szCs w:val="21"/>
          </w:rPr>
          <w:t>http://kns.cnki.net/kcms/detail/61.1362.TV.20220228.1542.002.html</w:t>
        </w:r>
      </w:hyperlink>
      <w:bookmarkEnd w:id="79"/>
    </w:p>
    <w:p w14:paraId="57F0B015"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0" w:name="_Ref101118536"/>
      <w:r>
        <w:rPr>
          <w:rFonts w:ascii="Times New Roman" w:eastAsia="宋体" w:hAnsi="Times New Roman" w:cs="Times New Roman"/>
          <w:szCs w:val="21"/>
        </w:rPr>
        <w:t>张新艳</w:t>
      </w:r>
      <w:r>
        <w:rPr>
          <w:rFonts w:ascii="Times New Roman" w:eastAsia="宋体" w:hAnsi="Times New Roman" w:cs="Times New Roman"/>
          <w:szCs w:val="21"/>
        </w:rPr>
        <w:t>.</w:t>
      </w:r>
      <w:r>
        <w:rPr>
          <w:rFonts w:ascii="Times New Roman" w:eastAsia="宋体" w:hAnsi="Times New Roman" w:cs="Times New Roman"/>
          <w:szCs w:val="21"/>
        </w:rPr>
        <w:t>新疆伊犁土壤侵蚀分布规律及侵蚀量研究</w:t>
      </w:r>
      <w:r>
        <w:rPr>
          <w:rFonts w:ascii="Times New Roman" w:eastAsia="宋体" w:hAnsi="Times New Roman" w:cs="Times New Roman"/>
          <w:szCs w:val="21"/>
        </w:rPr>
        <w:t>[J].</w:t>
      </w:r>
      <w:r>
        <w:rPr>
          <w:rFonts w:ascii="Times New Roman" w:eastAsia="宋体" w:hAnsi="Times New Roman" w:cs="Times New Roman"/>
          <w:szCs w:val="21"/>
        </w:rPr>
        <w:t>黑龙江水利科技</w:t>
      </w:r>
      <w:r>
        <w:rPr>
          <w:rFonts w:ascii="Times New Roman" w:eastAsia="宋体" w:hAnsi="Times New Roman" w:cs="Times New Roman"/>
          <w:szCs w:val="21"/>
        </w:rPr>
        <w:t>,2021,49(08):</w:t>
      </w:r>
      <w:proofErr w:type="gramStart"/>
      <w:r>
        <w:rPr>
          <w:rFonts w:ascii="Times New Roman" w:eastAsia="宋体" w:hAnsi="Times New Roman" w:cs="Times New Roman"/>
          <w:szCs w:val="21"/>
        </w:rPr>
        <w:t>8-12.DOI:10.14122/j.cnki.hskj</w:t>
      </w:r>
      <w:proofErr w:type="gramEnd"/>
      <w:r>
        <w:rPr>
          <w:rFonts w:ascii="Times New Roman" w:eastAsia="宋体" w:hAnsi="Times New Roman" w:cs="Times New Roman"/>
          <w:szCs w:val="21"/>
        </w:rPr>
        <w:t>.2021.08.003.</w:t>
      </w:r>
      <w:bookmarkEnd w:id="80"/>
    </w:p>
    <w:p w14:paraId="479FFE9A"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1" w:name="_Ref101118541"/>
      <w:proofErr w:type="gramStart"/>
      <w:r>
        <w:rPr>
          <w:rFonts w:ascii="Times New Roman" w:eastAsia="宋体" w:hAnsi="Times New Roman" w:cs="Times New Roman"/>
          <w:szCs w:val="21"/>
        </w:rPr>
        <w:t>米琦</w:t>
      </w:r>
      <w:proofErr w:type="gramEnd"/>
      <w:r>
        <w:rPr>
          <w:rFonts w:ascii="Times New Roman" w:eastAsia="宋体" w:hAnsi="Times New Roman" w:cs="Times New Roman"/>
          <w:szCs w:val="21"/>
        </w:rPr>
        <w:t>,</w:t>
      </w:r>
      <w:r>
        <w:rPr>
          <w:rFonts w:ascii="Times New Roman" w:eastAsia="宋体" w:hAnsi="Times New Roman" w:cs="Times New Roman"/>
          <w:szCs w:val="21"/>
        </w:rPr>
        <w:t>詹天宇</w:t>
      </w:r>
      <w:r>
        <w:rPr>
          <w:rFonts w:ascii="Times New Roman" w:eastAsia="宋体" w:hAnsi="Times New Roman" w:cs="Times New Roman"/>
          <w:szCs w:val="21"/>
        </w:rPr>
        <w:t>,</w:t>
      </w:r>
      <w:r>
        <w:rPr>
          <w:rFonts w:ascii="Times New Roman" w:eastAsia="宋体" w:hAnsi="Times New Roman" w:cs="Times New Roman"/>
          <w:szCs w:val="21"/>
        </w:rPr>
        <w:t>何楷迪</w:t>
      </w:r>
      <w:r>
        <w:rPr>
          <w:rFonts w:ascii="Times New Roman" w:eastAsia="宋体" w:hAnsi="Times New Roman" w:cs="Times New Roman"/>
          <w:szCs w:val="21"/>
        </w:rPr>
        <w:t>,</w:t>
      </w:r>
      <w:r>
        <w:rPr>
          <w:rFonts w:ascii="Times New Roman" w:eastAsia="宋体" w:hAnsi="Times New Roman" w:cs="Times New Roman"/>
          <w:szCs w:val="21"/>
        </w:rPr>
        <w:t>孙建</w:t>
      </w:r>
      <w:r>
        <w:rPr>
          <w:rFonts w:ascii="Times New Roman" w:eastAsia="宋体" w:hAnsi="Times New Roman" w:cs="Times New Roman"/>
          <w:szCs w:val="21"/>
        </w:rPr>
        <w:t>,</w:t>
      </w:r>
      <w:r>
        <w:rPr>
          <w:rFonts w:ascii="Times New Roman" w:eastAsia="宋体" w:hAnsi="Times New Roman" w:cs="Times New Roman"/>
          <w:szCs w:val="21"/>
        </w:rPr>
        <w:t>罗璐</w:t>
      </w:r>
      <w:r>
        <w:rPr>
          <w:rFonts w:ascii="Times New Roman" w:eastAsia="宋体" w:hAnsi="Times New Roman" w:cs="Times New Roman"/>
          <w:szCs w:val="21"/>
        </w:rPr>
        <w:t>.</w:t>
      </w:r>
      <w:r>
        <w:rPr>
          <w:rFonts w:ascii="Times New Roman" w:eastAsia="宋体" w:hAnsi="Times New Roman" w:cs="Times New Roman"/>
          <w:szCs w:val="21"/>
        </w:rPr>
        <w:t>北方土石山区石堰梯田的水土保持作用</w:t>
      </w:r>
      <w:r>
        <w:rPr>
          <w:rFonts w:ascii="Times New Roman" w:eastAsia="宋体" w:hAnsi="Times New Roman" w:cs="Times New Roman"/>
          <w:szCs w:val="21"/>
        </w:rPr>
        <w:t>[J].</w:t>
      </w:r>
      <w:r>
        <w:rPr>
          <w:rFonts w:ascii="Times New Roman" w:eastAsia="宋体" w:hAnsi="Times New Roman" w:cs="Times New Roman"/>
          <w:szCs w:val="21"/>
        </w:rPr>
        <w:t>山地学报</w:t>
      </w:r>
      <w:r>
        <w:rPr>
          <w:rFonts w:ascii="Times New Roman" w:eastAsia="宋体" w:hAnsi="Times New Roman" w:cs="Times New Roman"/>
          <w:szCs w:val="21"/>
        </w:rPr>
        <w:t>,2019,37(06):</w:t>
      </w:r>
      <w:proofErr w:type="gramStart"/>
      <w:r>
        <w:rPr>
          <w:rFonts w:ascii="Times New Roman" w:eastAsia="宋体" w:hAnsi="Times New Roman" w:cs="Times New Roman"/>
          <w:szCs w:val="21"/>
        </w:rPr>
        <w:t>828-838.DOI:10.16089/j.cnki</w:t>
      </w:r>
      <w:proofErr w:type="gramEnd"/>
      <w:r>
        <w:rPr>
          <w:rFonts w:ascii="Times New Roman" w:eastAsia="宋体" w:hAnsi="Times New Roman" w:cs="Times New Roman"/>
          <w:szCs w:val="21"/>
        </w:rPr>
        <w:t>.1008-2786.000473.</w:t>
      </w:r>
      <w:bookmarkEnd w:id="81"/>
    </w:p>
    <w:p w14:paraId="5FF74624"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2" w:name="_Ref101118545"/>
      <w:r>
        <w:rPr>
          <w:rFonts w:ascii="Times New Roman" w:eastAsia="宋体" w:hAnsi="Times New Roman" w:cs="Times New Roman"/>
          <w:szCs w:val="21"/>
        </w:rPr>
        <w:t>刘斌涛</w:t>
      </w:r>
      <w:r>
        <w:rPr>
          <w:rFonts w:ascii="Times New Roman" w:eastAsia="宋体" w:hAnsi="Times New Roman" w:cs="Times New Roman"/>
          <w:szCs w:val="21"/>
        </w:rPr>
        <w:t>,</w:t>
      </w:r>
      <w:r>
        <w:rPr>
          <w:rFonts w:ascii="Times New Roman" w:eastAsia="宋体" w:hAnsi="Times New Roman" w:cs="Times New Roman"/>
          <w:szCs w:val="21"/>
        </w:rPr>
        <w:t>宋春风</w:t>
      </w:r>
      <w:r>
        <w:rPr>
          <w:rFonts w:ascii="Times New Roman" w:eastAsia="宋体" w:hAnsi="Times New Roman" w:cs="Times New Roman"/>
          <w:szCs w:val="21"/>
        </w:rPr>
        <w:t>,</w:t>
      </w:r>
      <w:r>
        <w:rPr>
          <w:rFonts w:ascii="Times New Roman" w:eastAsia="宋体" w:hAnsi="Times New Roman" w:cs="Times New Roman"/>
          <w:szCs w:val="21"/>
        </w:rPr>
        <w:t>史展</w:t>
      </w:r>
      <w:r>
        <w:rPr>
          <w:rFonts w:ascii="Times New Roman" w:eastAsia="宋体" w:hAnsi="Times New Roman" w:cs="Times New Roman"/>
          <w:szCs w:val="21"/>
        </w:rPr>
        <w:t>,</w:t>
      </w:r>
      <w:proofErr w:type="gramStart"/>
      <w:r>
        <w:rPr>
          <w:rFonts w:ascii="Times New Roman" w:eastAsia="宋体" w:hAnsi="Times New Roman" w:cs="Times New Roman"/>
          <w:szCs w:val="21"/>
        </w:rPr>
        <w:t>陶和平</w:t>
      </w:r>
      <w:proofErr w:type="gramEnd"/>
      <w:r>
        <w:rPr>
          <w:rFonts w:ascii="Times New Roman" w:eastAsia="宋体" w:hAnsi="Times New Roman" w:cs="Times New Roman"/>
          <w:szCs w:val="21"/>
        </w:rPr>
        <w:t>.</w:t>
      </w:r>
      <w:r>
        <w:rPr>
          <w:rFonts w:ascii="Times New Roman" w:eastAsia="宋体" w:hAnsi="Times New Roman" w:cs="Times New Roman"/>
          <w:szCs w:val="21"/>
        </w:rPr>
        <w:t>西南土石山区水平梯田的水土保持措施因子</w:t>
      </w:r>
      <w:r>
        <w:rPr>
          <w:rFonts w:ascii="Times New Roman" w:eastAsia="宋体" w:hAnsi="Times New Roman" w:cs="Times New Roman"/>
          <w:szCs w:val="21"/>
        </w:rPr>
        <w:t>[J].</w:t>
      </w:r>
      <w:r>
        <w:rPr>
          <w:rFonts w:ascii="Times New Roman" w:eastAsia="宋体" w:hAnsi="Times New Roman" w:cs="Times New Roman"/>
          <w:szCs w:val="21"/>
        </w:rPr>
        <w:t>中国水土保持</w:t>
      </w:r>
      <w:r>
        <w:rPr>
          <w:rFonts w:ascii="Times New Roman" w:eastAsia="宋体" w:hAnsi="Times New Roman" w:cs="Times New Roman"/>
          <w:szCs w:val="21"/>
        </w:rPr>
        <w:t>,2015(04):</w:t>
      </w:r>
      <w:proofErr w:type="gramStart"/>
      <w:r>
        <w:rPr>
          <w:rFonts w:ascii="Times New Roman" w:eastAsia="宋体" w:hAnsi="Times New Roman" w:cs="Times New Roman"/>
          <w:szCs w:val="21"/>
        </w:rPr>
        <w:t>36-39.DOI:10.14123/j.cnki.swcc</w:t>
      </w:r>
      <w:proofErr w:type="gramEnd"/>
      <w:r>
        <w:rPr>
          <w:rFonts w:ascii="Times New Roman" w:eastAsia="宋体" w:hAnsi="Times New Roman" w:cs="Times New Roman"/>
          <w:szCs w:val="21"/>
        </w:rPr>
        <w:t>.2015.0098.</w:t>
      </w:r>
      <w:bookmarkEnd w:id="82"/>
    </w:p>
    <w:p w14:paraId="2C4AB802"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3" w:name="_Ref101118552"/>
      <w:r>
        <w:rPr>
          <w:rFonts w:ascii="Times New Roman" w:eastAsia="宋体" w:hAnsi="Times New Roman" w:cs="Times New Roman"/>
          <w:szCs w:val="21"/>
        </w:rPr>
        <w:t>杨子生</w:t>
      </w:r>
      <w:r>
        <w:rPr>
          <w:rFonts w:ascii="Times New Roman" w:eastAsia="宋体" w:hAnsi="Times New Roman" w:cs="Times New Roman"/>
          <w:szCs w:val="21"/>
        </w:rPr>
        <w:t>.</w:t>
      </w:r>
      <w:r>
        <w:rPr>
          <w:rFonts w:ascii="Times New Roman" w:eastAsia="宋体" w:hAnsi="Times New Roman" w:cs="Times New Roman"/>
          <w:szCs w:val="21"/>
        </w:rPr>
        <w:t>滇东北山区坡耕地土壤侵蚀的水土保持措施因子</w:t>
      </w:r>
      <w:r>
        <w:rPr>
          <w:rFonts w:ascii="Times New Roman" w:eastAsia="宋体" w:hAnsi="Times New Roman" w:cs="Times New Roman"/>
          <w:szCs w:val="21"/>
        </w:rPr>
        <w:t>[J].</w:t>
      </w:r>
      <w:r>
        <w:rPr>
          <w:rFonts w:ascii="Times New Roman" w:eastAsia="宋体" w:hAnsi="Times New Roman" w:cs="Times New Roman"/>
          <w:szCs w:val="21"/>
        </w:rPr>
        <w:t>山地学报</w:t>
      </w:r>
      <w:r>
        <w:rPr>
          <w:rFonts w:ascii="Times New Roman" w:eastAsia="宋体" w:hAnsi="Times New Roman" w:cs="Times New Roman"/>
          <w:szCs w:val="21"/>
        </w:rPr>
        <w:t>,1999(S1):23-25.</w:t>
      </w:r>
      <w:bookmarkEnd w:id="83"/>
    </w:p>
    <w:p w14:paraId="4981F1E7"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4" w:name="_Ref98406477"/>
      <w:r>
        <w:rPr>
          <w:rFonts w:ascii="Times New Roman" w:eastAsia="宋体" w:hAnsi="Times New Roman" w:cs="Times New Roman"/>
          <w:szCs w:val="21"/>
        </w:rPr>
        <w:t>高海东</w:t>
      </w:r>
      <w:r>
        <w:rPr>
          <w:rFonts w:ascii="Times New Roman" w:eastAsia="宋体" w:hAnsi="Times New Roman" w:cs="Times New Roman"/>
          <w:szCs w:val="21"/>
        </w:rPr>
        <w:t>,</w:t>
      </w:r>
      <w:r>
        <w:rPr>
          <w:rFonts w:ascii="Times New Roman" w:eastAsia="宋体" w:hAnsi="Times New Roman" w:cs="Times New Roman"/>
          <w:szCs w:val="21"/>
        </w:rPr>
        <w:t>李占斌</w:t>
      </w:r>
      <w:r>
        <w:rPr>
          <w:rFonts w:ascii="Times New Roman" w:eastAsia="宋体" w:hAnsi="Times New Roman" w:cs="Times New Roman"/>
          <w:szCs w:val="21"/>
        </w:rPr>
        <w:t>,</w:t>
      </w:r>
      <w:r>
        <w:rPr>
          <w:rFonts w:ascii="Times New Roman" w:eastAsia="宋体" w:hAnsi="Times New Roman" w:cs="Times New Roman"/>
          <w:szCs w:val="21"/>
        </w:rPr>
        <w:t>李鹏</w:t>
      </w:r>
      <w:r>
        <w:rPr>
          <w:rFonts w:ascii="Times New Roman" w:eastAsia="宋体" w:hAnsi="Times New Roman" w:cs="Times New Roman"/>
          <w:szCs w:val="21"/>
        </w:rPr>
        <w:t>,</w:t>
      </w:r>
      <w:r>
        <w:rPr>
          <w:rFonts w:ascii="Times New Roman" w:eastAsia="宋体" w:hAnsi="Times New Roman" w:cs="Times New Roman"/>
          <w:szCs w:val="21"/>
        </w:rPr>
        <w:t>贾莲莲</w:t>
      </w:r>
      <w:r>
        <w:rPr>
          <w:rFonts w:ascii="Times New Roman" w:eastAsia="宋体" w:hAnsi="Times New Roman" w:cs="Times New Roman"/>
          <w:szCs w:val="21"/>
        </w:rPr>
        <w:t>,</w:t>
      </w:r>
      <w:r>
        <w:rPr>
          <w:rFonts w:ascii="Times New Roman" w:eastAsia="宋体" w:hAnsi="Times New Roman" w:cs="Times New Roman"/>
          <w:szCs w:val="21"/>
        </w:rPr>
        <w:t>张翔</w:t>
      </w:r>
      <w:r>
        <w:rPr>
          <w:rFonts w:ascii="Times New Roman" w:eastAsia="宋体" w:hAnsi="Times New Roman" w:cs="Times New Roman"/>
          <w:szCs w:val="21"/>
        </w:rPr>
        <w:t>.</w:t>
      </w:r>
      <w:r>
        <w:rPr>
          <w:rFonts w:ascii="Times New Roman" w:eastAsia="宋体" w:hAnsi="Times New Roman" w:cs="Times New Roman"/>
          <w:szCs w:val="21"/>
        </w:rPr>
        <w:t>梯田建设和淤地坝淤积对土壤侵蚀影响的定量分析</w:t>
      </w:r>
      <w:r>
        <w:rPr>
          <w:rFonts w:ascii="Times New Roman" w:eastAsia="宋体" w:hAnsi="Times New Roman" w:cs="Times New Roman"/>
          <w:szCs w:val="21"/>
        </w:rPr>
        <w:t>[J].</w:t>
      </w:r>
      <w:r>
        <w:rPr>
          <w:rFonts w:ascii="Times New Roman" w:eastAsia="宋体" w:hAnsi="Times New Roman" w:cs="Times New Roman"/>
          <w:szCs w:val="21"/>
        </w:rPr>
        <w:t>地理学报</w:t>
      </w:r>
      <w:r>
        <w:rPr>
          <w:rFonts w:ascii="Times New Roman" w:eastAsia="宋体" w:hAnsi="Times New Roman" w:cs="Times New Roman"/>
          <w:szCs w:val="21"/>
        </w:rPr>
        <w:t>,2012,67(05):599-608.</w:t>
      </w:r>
      <w:bookmarkEnd w:id="84"/>
    </w:p>
    <w:p w14:paraId="192A0835"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5" w:name="_Ref101118559"/>
      <w:proofErr w:type="gramStart"/>
      <w:r>
        <w:rPr>
          <w:rFonts w:ascii="Times New Roman" w:eastAsia="宋体" w:hAnsi="Times New Roman" w:cs="Times New Roman"/>
          <w:szCs w:val="21"/>
        </w:rPr>
        <w:t>陈朝良</w:t>
      </w:r>
      <w:proofErr w:type="gramEnd"/>
      <w:r>
        <w:rPr>
          <w:rFonts w:ascii="Times New Roman" w:eastAsia="宋体" w:hAnsi="Times New Roman" w:cs="Times New Roman"/>
          <w:szCs w:val="21"/>
        </w:rPr>
        <w:t>,</w:t>
      </w:r>
      <w:r>
        <w:rPr>
          <w:rFonts w:ascii="Times New Roman" w:eastAsia="宋体" w:hAnsi="Times New Roman" w:cs="Times New Roman"/>
          <w:szCs w:val="21"/>
        </w:rPr>
        <w:t>赵广举</w:t>
      </w:r>
      <w:r>
        <w:rPr>
          <w:rFonts w:ascii="Times New Roman" w:eastAsia="宋体" w:hAnsi="Times New Roman" w:cs="Times New Roman"/>
          <w:szCs w:val="21"/>
        </w:rPr>
        <w:t>,</w:t>
      </w:r>
      <w:r>
        <w:rPr>
          <w:rFonts w:ascii="Times New Roman" w:eastAsia="宋体" w:hAnsi="Times New Roman" w:cs="Times New Roman"/>
          <w:szCs w:val="21"/>
        </w:rPr>
        <w:t>穆兴民</w:t>
      </w:r>
      <w:r>
        <w:rPr>
          <w:rFonts w:ascii="Times New Roman" w:eastAsia="宋体" w:hAnsi="Times New Roman" w:cs="Times New Roman"/>
          <w:szCs w:val="21"/>
        </w:rPr>
        <w:t>,</w:t>
      </w:r>
      <w:r>
        <w:rPr>
          <w:rFonts w:ascii="Times New Roman" w:eastAsia="宋体" w:hAnsi="Times New Roman" w:cs="Times New Roman"/>
          <w:szCs w:val="21"/>
        </w:rPr>
        <w:t>田鹏</w:t>
      </w:r>
      <w:r>
        <w:rPr>
          <w:rFonts w:ascii="Times New Roman" w:eastAsia="宋体" w:hAnsi="Times New Roman" w:cs="Times New Roman"/>
          <w:szCs w:val="21"/>
        </w:rPr>
        <w:t>,</w:t>
      </w:r>
      <w:r>
        <w:rPr>
          <w:rFonts w:ascii="Times New Roman" w:eastAsia="宋体" w:hAnsi="Times New Roman" w:cs="Times New Roman"/>
          <w:szCs w:val="21"/>
        </w:rPr>
        <w:t>刘利昆</w:t>
      </w:r>
      <w:r>
        <w:rPr>
          <w:rFonts w:ascii="Times New Roman" w:eastAsia="宋体" w:hAnsi="Times New Roman" w:cs="Times New Roman"/>
          <w:szCs w:val="21"/>
        </w:rPr>
        <w:t>.</w:t>
      </w:r>
      <w:r>
        <w:rPr>
          <w:rFonts w:ascii="Times New Roman" w:eastAsia="宋体" w:hAnsi="Times New Roman" w:cs="Times New Roman"/>
          <w:szCs w:val="21"/>
        </w:rPr>
        <w:t>基于</w:t>
      </w:r>
      <w:r>
        <w:rPr>
          <w:rFonts w:ascii="Times New Roman" w:eastAsia="宋体" w:hAnsi="Times New Roman" w:cs="Times New Roman"/>
          <w:szCs w:val="21"/>
        </w:rPr>
        <w:t>RUSLE</w:t>
      </w:r>
      <w:r>
        <w:rPr>
          <w:rFonts w:ascii="Times New Roman" w:eastAsia="宋体" w:hAnsi="Times New Roman" w:cs="Times New Roman"/>
          <w:szCs w:val="21"/>
        </w:rPr>
        <w:t>模型的湟水流域土壤侵蚀时空变化</w:t>
      </w:r>
      <w:r>
        <w:rPr>
          <w:rFonts w:ascii="Times New Roman" w:eastAsia="宋体" w:hAnsi="Times New Roman" w:cs="Times New Roman"/>
          <w:szCs w:val="21"/>
        </w:rPr>
        <w:t>[J].</w:t>
      </w:r>
      <w:r>
        <w:rPr>
          <w:rFonts w:ascii="Times New Roman" w:eastAsia="宋体" w:hAnsi="Times New Roman" w:cs="Times New Roman"/>
          <w:szCs w:val="21"/>
        </w:rPr>
        <w:t>水土保持学报</w:t>
      </w:r>
      <w:r>
        <w:rPr>
          <w:rFonts w:ascii="Times New Roman" w:eastAsia="宋体" w:hAnsi="Times New Roman" w:cs="Times New Roman"/>
          <w:szCs w:val="21"/>
        </w:rPr>
        <w:t>,2021,35(04):</w:t>
      </w:r>
      <w:proofErr w:type="gramStart"/>
      <w:r>
        <w:rPr>
          <w:rFonts w:ascii="Times New Roman" w:eastAsia="宋体" w:hAnsi="Times New Roman" w:cs="Times New Roman"/>
          <w:szCs w:val="21"/>
        </w:rPr>
        <w:t>73-79.DOI:10.13870/j.cnki.stbcxb</w:t>
      </w:r>
      <w:proofErr w:type="gramEnd"/>
      <w:r>
        <w:rPr>
          <w:rFonts w:ascii="Times New Roman" w:eastAsia="宋体" w:hAnsi="Times New Roman" w:cs="Times New Roman"/>
          <w:szCs w:val="21"/>
        </w:rPr>
        <w:t>.2021.04.011.</w:t>
      </w:r>
      <w:bookmarkEnd w:id="85"/>
    </w:p>
    <w:p w14:paraId="7C899232"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6" w:name="_Ref101118607"/>
      <w:r>
        <w:rPr>
          <w:rFonts w:ascii="Times New Roman" w:eastAsia="宋体" w:hAnsi="Times New Roman" w:cs="Times New Roman"/>
          <w:szCs w:val="21"/>
        </w:rPr>
        <w:t>李敏</w:t>
      </w:r>
      <w:r>
        <w:rPr>
          <w:rFonts w:ascii="Times New Roman" w:eastAsia="宋体" w:hAnsi="Times New Roman" w:cs="Times New Roman"/>
          <w:szCs w:val="21"/>
        </w:rPr>
        <w:t>,</w:t>
      </w:r>
      <w:r>
        <w:rPr>
          <w:rFonts w:ascii="Times New Roman" w:eastAsia="宋体" w:hAnsi="Times New Roman" w:cs="Times New Roman"/>
          <w:szCs w:val="21"/>
        </w:rPr>
        <w:t>杨昕</w:t>
      </w:r>
      <w:r>
        <w:rPr>
          <w:rFonts w:ascii="Times New Roman" w:eastAsia="宋体" w:hAnsi="Times New Roman" w:cs="Times New Roman"/>
          <w:szCs w:val="21"/>
        </w:rPr>
        <w:t>,</w:t>
      </w:r>
      <w:r>
        <w:rPr>
          <w:rFonts w:ascii="Times New Roman" w:eastAsia="宋体" w:hAnsi="Times New Roman" w:cs="Times New Roman"/>
          <w:szCs w:val="21"/>
        </w:rPr>
        <w:t>陈盼盼</w:t>
      </w:r>
      <w:r>
        <w:rPr>
          <w:rFonts w:ascii="Times New Roman" w:eastAsia="宋体" w:hAnsi="Times New Roman" w:cs="Times New Roman"/>
          <w:szCs w:val="21"/>
        </w:rPr>
        <w:t>,</w:t>
      </w:r>
      <w:r>
        <w:rPr>
          <w:rFonts w:ascii="Times New Roman" w:eastAsia="宋体" w:hAnsi="Times New Roman" w:cs="Times New Roman"/>
          <w:szCs w:val="21"/>
        </w:rPr>
        <w:t>熊礼阳</w:t>
      </w:r>
      <w:r>
        <w:rPr>
          <w:rFonts w:ascii="Times New Roman" w:eastAsia="宋体" w:hAnsi="Times New Roman" w:cs="Times New Roman"/>
          <w:szCs w:val="21"/>
        </w:rPr>
        <w:t>.</w:t>
      </w:r>
      <w:r>
        <w:rPr>
          <w:rFonts w:ascii="Times New Roman" w:eastAsia="宋体" w:hAnsi="Times New Roman" w:cs="Times New Roman"/>
          <w:szCs w:val="21"/>
        </w:rPr>
        <w:t>面向点</w:t>
      </w:r>
      <w:proofErr w:type="gramStart"/>
      <w:r>
        <w:rPr>
          <w:rFonts w:ascii="Times New Roman" w:eastAsia="宋体" w:hAnsi="Times New Roman" w:cs="Times New Roman"/>
          <w:szCs w:val="21"/>
        </w:rPr>
        <w:t>云数据</w:t>
      </w:r>
      <w:proofErr w:type="gramEnd"/>
      <w:r>
        <w:rPr>
          <w:rFonts w:ascii="Times New Roman" w:eastAsia="宋体" w:hAnsi="Times New Roman" w:cs="Times New Roman"/>
          <w:szCs w:val="21"/>
        </w:rPr>
        <w:t>的黄土丘陵沟壑区沟沿线自动提取方法</w:t>
      </w:r>
      <w:r>
        <w:rPr>
          <w:rFonts w:ascii="Times New Roman" w:eastAsia="宋体" w:hAnsi="Times New Roman" w:cs="Times New Roman"/>
          <w:szCs w:val="21"/>
        </w:rPr>
        <w:t>[J].</w:t>
      </w:r>
      <w:r>
        <w:rPr>
          <w:rFonts w:ascii="Times New Roman" w:eastAsia="宋体" w:hAnsi="Times New Roman" w:cs="Times New Roman"/>
          <w:szCs w:val="21"/>
        </w:rPr>
        <w:t>地球信息科学学报</w:t>
      </w:r>
      <w:r>
        <w:rPr>
          <w:rFonts w:ascii="Times New Roman" w:eastAsia="宋体" w:hAnsi="Times New Roman" w:cs="Times New Roman"/>
          <w:szCs w:val="21"/>
        </w:rPr>
        <w:t>,2016,18(07):869-877.</w:t>
      </w:r>
      <w:bookmarkEnd w:id="86"/>
    </w:p>
    <w:p w14:paraId="44BA8A2A" w14:textId="77777777" w:rsidR="00915E8A" w:rsidRDefault="00000000">
      <w:pPr>
        <w:pStyle w:val="ad"/>
        <w:numPr>
          <w:ilvl w:val="0"/>
          <w:numId w:val="2"/>
        </w:numPr>
        <w:spacing w:line="300" w:lineRule="atLeast"/>
        <w:ind w:left="0" w:firstLineChars="0" w:firstLine="0"/>
        <w:rPr>
          <w:rFonts w:ascii="Times New Roman" w:eastAsia="宋体" w:hAnsi="Times New Roman" w:cs="Times New Roman"/>
          <w:szCs w:val="21"/>
        </w:rPr>
      </w:pPr>
      <w:bookmarkStart w:id="87" w:name="_Ref101118618"/>
      <w:r>
        <w:rPr>
          <w:rFonts w:ascii="Times New Roman" w:eastAsia="宋体" w:hAnsi="Times New Roman" w:cs="Times New Roman"/>
          <w:szCs w:val="21"/>
        </w:rPr>
        <w:t>孙从建</w:t>
      </w:r>
      <w:r>
        <w:rPr>
          <w:rFonts w:ascii="Times New Roman" w:eastAsia="宋体" w:hAnsi="Times New Roman" w:cs="Times New Roman"/>
          <w:szCs w:val="21"/>
        </w:rPr>
        <w:t>,</w:t>
      </w:r>
      <w:r>
        <w:rPr>
          <w:rFonts w:ascii="Times New Roman" w:eastAsia="宋体" w:hAnsi="Times New Roman" w:cs="Times New Roman"/>
          <w:szCs w:val="21"/>
        </w:rPr>
        <w:t>林若静</w:t>
      </w:r>
      <w:r>
        <w:rPr>
          <w:rFonts w:ascii="Times New Roman" w:eastAsia="宋体" w:hAnsi="Times New Roman" w:cs="Times New Roman"/>
          <w:szCs w:val="21"/>
        </w:rPr>
        <w:t>,</w:t>
      </w:r>
      <w:r>
        <w:rPr>
          <w:rFonts w:ascii="Times New Roman" w:eastAsia="宋体" w:hAnsi="Times New Roman" w:cs="Times New Roman"/>
          <w:szCs w:val="21"/>
        </w:rPr>
        <w:t>郑振婧</w:t>
      </w:r>
      <w:r>
        <w:rPr>
          <w:rFonts w:ascii="Times New Roman" w:eastAsia="宋体" w:hAnsi="Times New Roman" w:cs="Times New Roman"/>
          <w:szCs w:val="21"/>
        </w:rPr>
        <w:t>,</w:t>
      </w:r>
      <w:r>
        <w:rPr>
          <w:rFonts w:ascii="Times New Roman" w:eastAsia="宋体" w:hAnsi="Times New Roman" w:cs="Times New Roman"/>
          <w:szCs w:val="21"/>
        </w:rPr>
        <w:t>王佳瑞</w:t>
      </w:r>
      <w:r>
        <w:rPr>
          <w:rFonts w:ascii="Times New Roman" w:eastAsia="宋体" w:hAnsi="Times New Roman" w:cs="Times New Roman"/>
          <w:szCs w:val="21"/>
        </w:rPr>
        <w:t>,</w:t>
      </w:r>
      <w:proofErr w:type="gramStart"/>
      <w:r>
        <w:rPr>
          <w:rFonts w:ascii="Times New Roman" w:eastAsia="宋体" w:hAnsi="Times New Roman" w:cs="Times New Roman"/>
          <w:szCs w:val="21"/>
        </w:rPr>
        <w:t>孙九林</w:t>
      </w:r>
      <w:proofErr w:type="gramEnd"/>
      <w:r>
        <w:rPr>
          <w:rFonts w:ascii="Times New Roman" w:eastAsia="宋体" w:hAnsi="Times New Roman" w:cs="Times New Roman"/>
          <w:szCs w:val="21"/>
        </w:rPr>
        <w:t>.</w:t>
      </w:r>
      <w:r>
        <w:rPr>
          <w:rFonts w:ascii="Times New Roman" w:eastAsia="宋体" w:hAnsi="Times New Roman" w:cs="Times New Roman"/>
          <w:szCs w:val="21"/>
        </w:rPr>
        <w:t>基于水土流失经验模型</w:t>
      </w:r>
      <w:r>
        <w:rPr>
          <w:rFonts w:ascii="Times New Roman" w:eastAsia="宋体" w:hAnsi="Times New Roman" w:cs="Times New Roman"/>
          <w:szCs w:val="21"/>
        </w:rPr>
        <w:t>(RUSLE</w:t>
      </w:r>
      <w:r>
        <w:rPr>
          <w:rFonts w:ascii="Times New Roman" w:eastAsia="宋体" w:hAnsi="Times New Roman" w:cs="Times New Roman"/>
          <w:szCs w:val="21"/>
        </w:rPr>
        <w:t>模型</w:t>
      </w:r>
      <w:r>
        <w:rPr>
          <w:rFonts w:ascii="Times New Roman" w:eastAsia="宋体" w:hAnsi="Times New Roman" w:cs="Times New Roman"/>
          <w:szCs w:val="21"/>
        </w:rPr>
        <w:t>)</w:t>
      </w:r>
      <w:r>
        <w:rPr>
          <w:rFonts w:ascii="Times New Roman" w:eastAsia="宋体" w:hAnsi="Times New Roman" w:cs="Times New Roman"/>
          <w:szCs w:val="21"/>
        </w:rPr>
        <w:t>的黄河中游典型小流域水土流失特征分析</w:t>
      </w:r>
      <w:r>
        <w:rPr>
          <w:rFonts w:ascii="Times New Roman" w:eastAsia="宋体" w:hAnsi="Times New Roman" w:cs="Times New Roman"/>
          <w:szCs w:val="21"/>
        </w:rPr>
        <w:t>[J].</w:t>
      </w:r>
      <w:r>
        <w:rPr>
          <w:rFonts w:ascii="Times New Roman" w:eastAsia="宋体" w:hAnsi="Times New Roman" w:cs="Times New Roman"/>
          <w:szCs w:val="21"/>
        </w:rPr>
        <w:t>西南农业学报</w:t>
      </w:r>
      <w:r>
        <w:rPr>
          <w:rFonts w:ascii="Times New Roman" w:eastAsia="宋体" w:hAnsi="Times New Roman" w:cs="Times New Roman"/>
          <w:szCs w:val="21"/>
        </w:rPr>
        <w:t>,2022,35(01):</w:t>
      </w:r>
      <w:proofErr w:type="gramStart"/>
      <w:r>
        <w:rPr>
          <w:rFonts w:ascii="Times New Roman" w:eastAsia="宋体" w:hAnsi="Times New Roman" w:cs="Times New Roman"/>
          <w:szCs w:val="21"/>
        </w:rPr>
        <w:t>200-208.DOI:10.16213/j.cnki.scjas</w:t>
      </w:r>
      <w:proofErr w:type="gramEnd"/>
      <w:r>
        <w:rPr>
          <w:rFonts w:ascii="Times New Roman" w:eastAsia="宋体" w:hAnsi="Times New Roman" w:cs="Times New Roman"/>
          <w:szCs w:val="21"/>
        </w:rPr>
        <w:t>.2022.1.026.</w:t>
      </w:r>
      <w:bookmarkEnd w:id="87"/>
    </w:p>
    <w:p w14:paraId="43534CCB"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pPr>
      <w:bookmarkStart w:id="88" w:name="_Ref101118699"/>
      <w:r>
        <w:rPr>
          <w:rFonts w:ascii="Times New Roman" w:hAnsi="Times New Roman" w:cs="Times New Roman"/>
          <w:sz w:val="24"/>
        </w:rPr>
        <w:t>S.K. Jain, V.P. Singh, Chapter 12 - Reservoir Sedimentation, Editor(s): S.K. Jain, V.P. Singh, Developments in Water Science, Elsevier, Volume 51, 2003, Pages 681-</w:t>
      </w:r>
      <w:proofErr w:type="gramStart"/>
      <w:r>
        <w:rPr>
          <w:rFonts w:ascii="Times New Roman" w:hAnsi="Times New Roman" w:cs="Times New Roman"/>
          <w:sz w:val="24"/>
        </w:rPr>
        <w:lastRenderedPageBreak/>
        <w:t>741,ISSN</w:t>
      </w:r>
      <w:proofErr w:type="gramEnd"/>
      <w:r>
        <w:rPr>
          <w:rFonts w:ascii="Times New Roman" w:hAnsi="Times New Roman" w:cs="Times New Roman"/>
          <w:sz w:val="24"/>
        </w:rPr>
        <w:t xml:space="preserve"> 0167-5648,ISBN 9780444514295,https://doi.org/10.1016/S0167-5648(03)80066-7.</w:t>
      </w:r>
      <w:bookmarkEnd w:id="88"/>
    </w:p>
    <w:p w14:paraId="6DB5D1EC"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pPr>
      <w:bookmarkStart w:id="89" w:name="_Ref101118622"/>
      <w:r>
        <w:rPr>
          <w:rFonts w:ascii="Times New Roman" w:eastAsia="宋体" w:hAnsi="Times New Roman" w:cs="Times New Roman"/>
          <w:szCs w:val="21"/>
        </w:rPr>
        <w:t xml:space="preserve">Walter H. </w:t>
      </w:r>
      <w:proofErr w:type="spellStart"/>
      <w:r>
        <w:rPr>
          <w:rFonts w:ascii="Times New Roman" w:eastAsia="宋体" w:hAnsi="Times New Roman" w:cs="Times New Roman"/>
          <w:szCs w:val="21"/>
        </w:rPr>
        <w:t>Wischmeier</w:t>
      </w:r>
      <w:proofErr w:type="spellEnd"/>
      <w:r>
        <w:rPr>
          <w:rFonts w:ascii="Times New Roman" w:eastAsia="宋体" w:hAnsi="Times New Roman" w:cs="Times New Roman"/>
          <w:szCs w:val="21"/>
        </w:rPr>
        <w:t>. A Rainfall Erosion Index for a Universal Soil-Loss Equation[J]. Soil Science Society Proceedings, 1959, 23(3): 246-249.</w:t>
      </w:r>
      <w:bookmarkEnd w:id="89"/>
    </w:p>
    <w:p w14:paraId="73434431"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pPr>
      <w:bookmarkStart w:id="90" w:name="_Ref101118626"/>
      <w:r>
        <w:rPr>
          <w:rFonts w:ascii="Times New Roman" w:eastAsia="宋体" w:hAnsi="Times New Roman" w:cs="Times New Roman"/>
          <w:szCs w:val="21"/>
        </w:rPr>
        <w:t>章文波</w:t>
      </w:r>
      <w:r>
        <w:rPr>
          <w:rFonts w:ascii="Times New Roman" w:eastAsia="宋体" w:hAnsi="Times New Roman" w:cs="Times New Roman"/>
          <w:szCs w:val="21"/>
        </w:rPr>
        <w:t>,</w:t>
      </w:r>
      <w:r>
        <w:rPr>
          <w:rFonts w:ascii="Times New Roman" w:eastAsia="宋体" w:hAnsi="Times New Roman" w:cs="Times New Roman"/>
          <w:szCs w:val="21"/>
        </w:rPr>
        <w:t>谢云</w:t>
      </w:r>
      <w:r>
        <w:rPr>
          <w:rFonts w:ascii="Times New Roman" w:eastAsia="宋体" w:hAnsi="Times New Roman" w:cs="Times New Roman"/>
          <w:szCs w:val="21"/>
        </w:rPr>
        <w:t>,</w:t>
      </w:r>
      <w:r>
        <w:rPr>
          <w:rFonts w:ascii="Times New Roman" w:eastAsia="宋体" w:hAnsi="Times New Roman" w:cs="Times New Roman"/>
          <w:szCs w:val="21"/>
        </w:rPr>
        <w:t>刘宝元</w:t>
      </w:r>
      <w:r>
        <w:rPr>
          <w:rFonts w:ascii="Times New Roman" w:eastAsia="宋体" w:hAnsi="Times New Roman" w:cs="Times New Roman"/>
          <w:szCs w:val="21"/>
        </w:rPr>
        <w:t>.</w:t>
      </w:r>
      <w:r>
        <w:rPr>
          <w:rFonts w:ascii="Times New Roman" w:eastAsia="宋体" w:hAnsi="Times New Roman" w:cs="Times New Roman"/>
          <w:szCs w:val="21"/>
        </w:rPr>
        <w:t>利用日雨量计算降雨侵蚀力的方法研究</w:t>
      </w:r>
      <w:r>
        <w:rPr>
          <w:rFonts w:ascii="Times New Roman" w:eastAsia="宋体" w:hAnsi="Times New Roman" w:cs="Times New Roman"/>
          <w:szCs w:val="21"/>
        </w:rPr>
        <w:t>[J].</w:t>
      </w:r>
      <w:r>
        <w:rPr>
          <w:rFonts w:ascii="Times New Roman" w:eastAsia="宋体" w:hAnsi="Times New Roman" w:cs="Times New Roman"/>
          <w:szCs w:val="21"/>
        </w:rPr>
        <w:t>地理科学</w:t>
      </w:r>
      <w:r>
        <w:rPr>
          <w:rFonts w:ascii="Times New Roman" w:eastAsia="宋体" w:hAnsi="Times New Roman" w:cs="Times New Roman"/>
          <w:szCs w:val="21"/>
        </w:rPr>
        <w:t>,2002(06):705-711.</w:t>
      </w:r>
      <w:bookmarkEnd w:id="90"/>
    </w:p>
    <w:p w14:paraId="769BF692"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pPr>
      <w:bookmarkStart w:id="91" w:name="_Ref101118650"/>
      <w:r>
        <w:rPr>
          <w:rFonts w:ascii="Times New Roman" w:eastAsia="宋体" w:hAnsi="Times New Roman" w:cs="Times New Roman" w:hint="eastAsia"/>
          <w:szCs w:val="21"/>
        </w:rPr>
        <w:t>Williams J</w:t>
      </w:r>
      <w:r>
        <w:rPr>
          <w:rFonts w:ascii="Times New Roman" w:eastAsia="宋体" w:hAnsi="Times New Roman" w:cs="Times New Roman"/>
          <w:szCs w:val="21"/>
        </w:rPr>
        <w:t xml:space="preserve">, </w:t>
      </w:r>
      <w:r>
        <w:rPr>
          <w:rFonts w:ascii="Times New Roman" w:eastAsia="宋体" w:hAnsi="Times New Roman" w:cs="Times New Roman" w:hint="eastAsia"/>
          <w:szCs w:val="21"/>
        </w:rPr>
        <w:t xml:space="preserve">Nearing M, Nicks A, et al. Using soil </w:t>
      </w:r>
      <w:r>
        <w:rPr>
          <w:rFonts w:ascii="Times New Roman" w:eastAsia="宋体" w:hAnsi="Times New Roman" w:cs="Times New Roman"/>
          <w:szCs w:val="21"/>
        </w:rPr>
        <w:t>erosion models for global change studies[J]. Journal of</w:t>
      </w:r>
      <w:r>
        <w:rPr>
          <w:rFonts w:ascii="Times New Roman" w:eastAsia="宋体" w:hAnsi="Times New Roman" w:cs="Times New Roman" w:hint="eastAsia"/>
          <w:szCs w:val="21"/>
        </w:rPr>
        <w:t xml:space="preserve"> </w:t>
      </w:r>
      <w:r>
        <w:rPr>
          <w:rFonts w:ascii="Times New Roman" w:eastAsia="宋体" w:hAnsi="Times New Roman" w:cs="Times New Roman"/>
          <w:szCs w:val="21"/>
        </w:rPr>
        <w:t>Soil and Water Conservation, 1996,51(5):381-385.</w:t>
      </w:r>
      <w:bookmarkEnd w:id="91"/>
    </w:p>
    <w:p w14:paraId="584F3919"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pPr>
      <w:bookmarkStart w:id="92" w:name="_Ref101118660"/>
      <w:proofErr w:type="spellStart"/>
      <w:r>
        <w:rPr>
          <w:rFonts w:ascii="Times New Roman" w:eastAsia="宋体" w:hAnsi="Times New Roman" w:cs="Times New Roman"/>
          <w:szCs w:val="21"/>
        </w:rPr>
        <w:t>Sulistyo</w:t>
      </w:r>
      <w:proofErr w:type="spellEnd"/>
      <w:r>
        <w:rPr>
          <w:rFonts w:ascii="Times New Roman" w:eastAsia="宋体" w:hAnsi="Times New Roman" w:cs="Times New Roman"/>
          <w:szCs w:val="21"/>
        </w:rPr>
        <w:t>, B., The effect of choosing</w:t>
      </w:r>
      <w:r>
        <w:rPr>
          <w:rFonts w:ascii="Times New Roman" w:eastAsia="宋体" w:hAnsi="Times New Roman" w:cs="Times New Roman" w:hint="eastAsia"/>
          <w:szCs w:val="21"/>
        </w:rPr>
        <w:t xml:space="preserve"> </w:t>
      </w:r>
      <w:r>
        <w:rPr>
          <w:rFonts w:ascii="Times New Roman" w:eastAsia="宋体" w:hAnsi="Times New Roman" w:cs="Times New Roman"/>
          <w:szCs w:val="21"/>
        </w:rPr>
        <w:t>three different C factor formulae derived</w:t>
      </w:r>
      <w:r>
        <w:rPr>
          <w:rFonts w:ascii="Times New Roman" w:eastAsia="宋体" w:hAnsi="Times New Roman" w:cs="Times New Roman" w:hint="eastAsia"/>
          <w:szCs w:val="21"/>
        </w:rPr>
        <w:t xml:space="preserve"> </w:t>
      </w:r>
      <w:r>
        <w:rPr>
          <w:rFonts w:ascii="Times New Roman" w:eastAsia="宋体" w:hAnsi="Times New Roman" w:cs="Times New Roman"/>
          <w:szCs w:val="21"/>
        </w:rPr>
        <w:t>from NDVI on a fully raster-based erosion</w:t>
      </w:r>
      <w:r>
        <w:rPr>
          <w:rFonts w:ascii="Times New Roman" w:eastAsia="宋体" w:hAnsi="Times New Roman" w:cs="Times New Roman" w:hint="eastAsia"/>
          <w:szCs w:val="21"/>
        </w:rPr>
        <w:t xml:space="preserve"> </w:t>
      </w:r>
      <w:r>
        <w:rPr>
          <w:rFonts w:ascii="Times New Roman" w:eastAsia="宋体" w:hAnsi="Times New Roman" w:cs="Times New Roman"/>
          <w:szCs w:val="21"/>
        </w:rPr>
        <w:t>modeling. 2016, IOP Conf. Series: Earth and</w:t>
      </w:r>
      <w:r>
        <w:rPr>
          <w:rFonts w:ascii="Times New Roman" w:eastAsia="宋体" w:hAnsi="Times New Roman" w:cs="Times New Roman" w:hint="eastAsia"/>
          <w:szCs w:val="21"/>
        </w:rPr>
        <w:t xml:space="preserve"> </w:t>
      </w:r>
      <w:r>
        <w:rPr>
          <w:rFonts w:ascii="Times New Roman" w:eastAsia="宋体" w:hAnsi="Times New Roman" w:cs="Times New Roman"/>
          <w:szCs w:val="21"/>
        </w:rPr>
        <w:t>Environmental</w:t>
      </w:r>
      <w:r>
        <w:rPr>
          <w:rFonts w:ascii="Times New Roman" w:eastAsia="宋体" w:hAnsi="Times New Roman" w:cs="Times New Roman" w:hint="eastAsia"/>
          <w:szCs w:val="21"/>
        </w:rPr>
        <w:t xml:space="preserve"> </w:t>
      </w:r>
      <w:r>
        <w:rPr>
          <w:rFonts w:ascii="Times New Roman" w:eastAsia="宋体" w:hAnsi="Times New Roman" w:cs="Times New Roman"/>
          <w:szCs w:val="21"/>
        </w:rPr>
        <w:t>Science, 47,</w:t>
      </w:r>
      <w:r>
        <w:rPr>
          <w:rFonts w:ascii="Times New Roman" w:eastAsia="宋体" w:hAnsi="Times New Roman" w:cs="Times New Roman" w:hint="eastAsia"/>
          <w:szCs w:val="21"/>
        </w:rPr>
        <w:t xml:space="preserve"> </w:t>
      </w:r>
      <w:r>
        <w:rPr>
          <w:rFonts w:ascii="Times New Roman" w:eastAsia="宋体" w:hAnsi="Times New Roman" w:cs="Times New Roman"/>
          <w:szCs w:val="21"/>
        </w:rPr>
        <w:t>012030.</w:t>
      </w:r>
      <w:bookmarkEnd w:id="92"/>
    </w:p>
    <w:p w14:paraId="724E49DF"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pPr>
      <w:bookmarkStart w:id="93" w:name="_Ref101118669"/>
      <w:r>
        <w:rPr>
          <w:rFonts w:ascii="Times New Roman" w:eastAsia="宋体" w:hAnsi="Times New Roman" w:cs="Times New Roman" w:hint="eastAsia"/>
          <w:szCs w:val="21"/>
        </w:rPr>
        <w:t>黄杰</w:t>
      </w:r>
      <w:r>
        <w:rPr>
          <w:rFonts w:ascii="Times New Roman" w:eastAsia="宋体" w:hAnsi="Times New Roman" w:cs="Times New Roman" w:hint="eastAsia"/>
          <w:szCs w:val="21"/>
        </w:rPr>
        <w:t>,</w:t>
      </w:r>
      <w:r>
        <w:rPr>
          <w:rFonts w:ascii="Times New Roman" w:eastAsia="宋体" w:hAnsi="Times New Roman" w:cs="Times New Roman" w:hint="eastAsia"/>
          <w:szCs w:val="21"/>
        </w:rPr>
        <w:t>姚志宏</w:t>
      </w:r>
      <w:r>
        <w:rPr>
          <w:rFonts w:ascii="Times New Roman" w:eastAsia="宋体" w:hAnsi="Times New Roman" w:cs="Times New Roman" w:hint="eastAsia"/>
          <w:szCs w:val="21"/>
        </w:rPr>
        <w:t>,</w:t>
      </w:r>
      <w:r>
        <w:rPr>
          <w:rFonts w:ascii="Times New Roman" w:eastAsia="宋体" w:hAnsi="Times New Roman" w:cs="Times New Roman" w:hint="eastAsia"/>
          <w:szCs w:val="21"/>
        </w:rPr>
        <w:t>查少翔</w:t>
      </w:r>
      <w:r>
        <w:rPr>
          <w:rFonts w:ascii="Times New Roman" w:eastAsia="宋体" w:hAnsi="Times New Roman" w:cs="Times New Roman" w:hint="eastAsia"/>
          <w:szCs w:val="21"/>
        </w:rPr>
        <w:t>,</w:t>
      </w:r>
      <w:r>
        <w:rPr>
          <w:rFonts w:ascii="Times New Roman" w:eastAsia="宋体" w:hAnsi="Times New Roman" w:cs="Times New Roman" w:hint="eastAsia"/>
          <w:szCs w:val="21"/>
        </w:rPr>
        <w:t>肖培青</w:t>
      </w:r>
      <w:r>
        <w:rPr>
          <w:rFonts w:ascii="Times New Roman" w:eastAsia="宋体" w:hAnsi="Times New Roman" w:cs="Times New Roman" w:hint="eastAsia"/>
          <w:szCs w:val="21"/>
        </w:rPr>
        <w:t>,</w:t>
      </w:r>
      <w:r>
        <w:rPr>
          <w:rFonts w:ascii="Times New Roman" w:eastAsia="宋体" w:hAnsi="Times New Roman" w:cs="Times New Roman" w:hint="eastAsia"/>
          <w:szCs w:val="21"/>
        </w:rPr>
        <w:t>王勃</w:t>
      </w:r>
      <w:r>
        <w:rPr>
          <w:rFonts w:ascii="Times New Roman" w:eastAsia="宋体" w:hAnsi="Times New Roman" w:cs="Times New Roman" w:hint="eastAsia"/>
          <w:szCs w:val="21"/>
        </w:rPr>
        <w:t>.USLE/RUSLE</w:t>
      </w:r>
      <w:r>
        <w:rPr>
          <w:rFonts w:ascii="Times New Roman" w:eastAsia="宋体" w:hAnsi="Times New Roman" w:cs="Times New Roman" w:hint="eastAsia"/>
          <w:szCs w:val="21"/>
        </w:rPr>
        <w:t>中水土保持措施因子研究进展</w:t>
      </w:r>
      <w:r>
        <w:rPr>
          <w:rFonts w:ascii="Times New Roman" w:eastAsia="宋体" w:hAnsi="Times New Roman" w:cs="Times New Roman" w:hint="eastAsia"/>
          <w:szCs w:val="21"/>
        </w:rPr>
        <w:t>[J].</w:t>
      </w:r>
      <w:r>
        <w:rPr>
          <w:rFonts w:ascii="Times New Roman" w:eastAsia="宋体" w:hAnsi="Times New Roman" w:cs="Times New Roman" w:hint="eastAsia"/>
          <w:szCs w:val="21"/>
        </w:rPr>
        <w:t>中国水土保持</w:t>
      </w:r>
      <w:r>
        <w:rPr>
          <w:rFonts w:ascii="Times New Roman" w:eastAsia="宋体" w:hAnsi="Times New Roman" w:cs="Times New Roman" w:hint="eastAsia"/>
          <w:szCs w:val="21"/>
        </w:rPr>
        <w:t>,2020(03):37-39+56+</w:t>
      </w:r>
      <w:proofErr w:type="gramStart"/>
      <w:r>
        <w:rPr>
          <w:rFonts w:ascii="Times New Roman" w:eastAsia="宋体" w:hAnsi="Times New Roman" w:cs="Times New Roman" w:hint="eastAsia"/>
          <w:szCs w:val="21"/>
        </w:rPr>
        <w:t>5.DOI:10.14123/j.cnki.swcc</w:t>
      </w:r>
      <w:proofErr w:type="gramEnd"/>
      <w:r>
        <w:rPr>
          <w:rFonts w:ascii="Times New Roman" w:eastAsia="宋体" w:hAnsi="Times New Roman" w:cs="Times New Roman" w:hint="eastAsia"/>
          <w:szCs w:val="21"/>
        </w:rPr>
        <w:t>.2020.0063.</w:t>
      </w:r>
      <w:bookmarkEnd w:id="93"/>
    </w:p>
    <w:p w14:paraId="56003642" w14:textId="77777777" w:rsidR="00915E8A" w:rsidRDefault="00000000">
      <w:pPr>
        <w:pStyle w:val="ad"/>
        <w:numPr>
          <w:ilvl w:val="0"/>
          <w:numId w:val="2"/>
        </w:numPr>
        <w:spacing w:line="300" w:lineRule="atLeast"/>
        <w:ind w:firstLineChars="0"/>
        <w:rPr>
          <w:rFonts w:ascii="Times New Roman" w:eastAsia="宋体" w:hAnsi="Times New Roman" w:cs="Times New Roman"/>
          <w:szCs w:val="21"/>
        </w:rPr>
        <w:sectPr w:rsidR="00915E8A">
          <w:headerReference w:type="default" r:id="rId60"/>
          <w:pgSz w:w="11906" w:h="16838"/>
          <w:pgMar w:top="1440" w:right="1800" w:bottom="1440" w:left="1800" w:header="851" w:footer="992" w:gutter="0"/>
          <w:cols w:space="425"/>
          <w:docGrid w:type="lines" w:linePitch="312"/>
        </w:sectPr>
      </w:pPr>
      <w:bookmarkStart w:id="94" w:name="_Ref101118711"/>
      <w:r>
        <w:rPr>
          <w:rFonts w:ascii="Times New Roman" w:eastAsia="宋体" w:hAnsi="Times New Roman" w:cs="Times New Roman" w:hint="eastAsia"/>
          <w:szCs w:val="21"/>
        </w:rPr>
        <w:t>中华人民共和国水利部</w:t>
      </w:r>
      <w:r>
        <w:rPr>
          <w:rFonts w:ascii="Times New Roman" w:eastAsia="宋体" w:hAnsi="Times New Roman" w:cs="Times New Roman" w:hint="eastAsia"/>
          <w:szCs w:val="21"/>
        </w:rPr>
        <w:t>.</w:t>
      </w:r>
      <w:r>
        <w:rPr>
          <w:rFonts w:ascii="Times New Roman" w:eastAsia="宋体" w:hAnsi="Times New Roman" w:cs="Times New Roman" w:hint="eastAsia"/>
          <w:szCs w:val="21"/>
        </w:rPr>
        <w:t>土壤侵蚀分类分级标准</w:t>
      </w:r>
      <w:r>
        <w:rPr>
          <w:rFonts w:ascii="Times New Roman" w:eastAsia="宋体" w:hAnsi="Times New Roman" w:cs="Times New Roman" w:hint="eastAsia"/>
          <w:szCs w:val="21"/>
        </w:rPr>
        <w:t>: SL190</w:t>
      </w:r>
      <w:r>
        <w:rPr>
          <w:rFonts w:ascii="Times New Roman" w:eastAsia="宋体" w:hAnsi="Times New Roman" w:cs="Times New Roman" w:hint="eastAsia"/>
          <w:szCs w:val="21"/>
        </w:rPr>
        <w:t>—</w:t>
      </w:r>
      <w:r>
        <w:rPr>
          <w:rFonts w:ascii="Times New Roman" w:eastAsia="宋体" w:hAnsi="Times New Roman" w:cs="Times New Roman" w:hint="eastAsia"/>
          <w:szCs w:val="21"/>
        </w:rPr>
        <w:t>2007[S].</w:t>
      </w:r>
      <w:r>
        <w:rPr>
          <w:rFonts w:ascii="Times New Roman" w:eastAsia="宋体" w:hAnsi="Times New Roman" w:cs="Times New Roman" w:hint="eastAsia"/>
          <w:szCs w:val="21"/>
        </w:rPr>
        <w:t>北京</w:t>
      </w:r>
      <w:r>
        <w:rPr>
          <w:rFonts w:ascii="Times New Roman" w:eastAsia="宋体" w:hAnsi="Times New Roman" w:cs="Times New Roman" w:hint="eastAsia"/>
          <w:szCs w:val="21"/>
        </w:rPr>
        <w:t>:</w:t>
      </w:r>
      <w:r>
        <w:rPr>
          <w:rFonts w:ascii="Times New Roman" w:eastAsia="宋体" w:hAnsi="Times New Roman" w:cs="Times New Roman" w:hint="eastAsia"/>
          <w:szCs w:val="21"/>
        </w:rPr>
        <w:t>中国水利水电出版社</w:t>
      </w:r>
      <w:r>
        <w:rPr>
          <w:rFonts w:ascii="Times New Roman" w:eastAsia="宋体" w:hAnsi="Times New Roman" w:cs="Times New Roman" w:hint="eastAsia"/>
          <w:szCs w:val="21"/>
        </w:rPr>
        <w:t>,2008.</w:t>
      </w:r>
      <w:bookmarkEnd w:id="94"/>
    </w:p>
    <w:p w14:paraId="42655F3D" w14:textId="52DF2523" w:rsidR="00915E8A" w:rsidRPr="00027FEC" w:rsidRDefault="00915E8A" w:rsidP="00027FEC">
      <w:pPr>
        <w:rPr>
          <w:rFonts w:ascii="Times New Roman" w:hAnsi="Times New Roman" w:cs="Times New Roman" w:hint="eastAsia"/>
          <w:sz w:val="24"/>
          <w:szCs w:val="24"/>
        </w:rPr>
      </w:pPr>
    </w:p>
    <w:sectPr w:rsidR="00915E8A" w:rsidRPr="00027FEC">
      <w:headerReference w:type="default" r:id="rId6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Yangxin" w:date="2022-05-10T21:57:00Z" w:initials="">
    <w:p w14:paraId="51432D47" w14:textId="77777777" w:rsidR="00915E8A" w:rsidRDefault="00000000">
      <w:pPr>
        <w:pStyle w:val="a4"/>
      </w:pPr>
      <w:r>
        <w:rPr>
          <w:rFonts w:hint="eastAsia"/>
        </w:rPr>
        <w:t>这一段简写，修建梯田后，侵蚀面积减少了</w:t>
      </w:r>
      <w:r>
        <w:rPr>
          <w:rFonts w:hint="eastAsia"/>
        </w:rPr>
        <w:t>**%</w:t>
      </w:r>
      <w:r>
        <w:rPr>
          <w:rFonts w:hint="eastAsia"/>
        </w:rPr>
        <w:t>，从</w:t>
      </w:r>
      <w:r>
        <w:rPr>
          <w:rFonts w:hint="eastAsia"/>
        </w:rPr>
        <w:t>**</w:t>
      </w:r>
      <w:r>
        <w:rPr>
          <w:rFonts w:hint="eastAsia"/>
        </w:rPr>
        <w:t>降到</w:t>
      </w:r>
      <w:r>
        <w:rPr>
          <w:rFonts w:hint="eastAsia"/>
        </w:rPr>
        <w:t>**</w:t>
      </w:r>
      <w:r>
        <w:rPr>
          <w:rFonts w:hint="eastAsia"/>
        </w:rPr>
        <w:t>，侵蚀速率从</w:t>
      </w:r>
      <w:r>
        <w:rPr>
          <w:rFonts w:hint="eastAsia"/>
        </w:rPr>
        <w:t>**</w:t>
      </w:r>
      <w:r>
        <w:rPr>
          <w:rFonts w:hint="eastAsia"/>
        </w:rPr>
        <w:t>降至</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432D4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432D47" w16cid:durableId="292D6E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7D3F8" w14:textId="77777777" w:rsidR="007006D0" w:rsidRDefault="007006D0">
      <w:r>
        <w:separator/>
      </w:r>
    </w:p>
  </w:endnote>
  <w:endnote w:type="continuationSeparator" w:id="0">
    <w:p w14:paraId="52667412" w14:textId="77777777" w:rsidR="007006D0" w:rsidRDefault="00700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29796"/>
      <w:docPartObj>
        <w:docPartGallery w:val="AutoText"/>
      </w:docPartObj>
    </w:sdtPr>
    <w:sdtContent>
      <w:p w14:paraId="6D6846C9" w14:textId="77777777" w:rsidR="00915E8A" w:rsidRDefault="00000000">
        <w:pPr>
          <w:pStyle w:val="a7"/>
          <w:jc w:val="center"/>
        </w:pPr>
        <w:r>
          <w:fldChar w:fldCharType="begin"/>
        </w:r>
        <w:r>
          <w:instrText>PAGE   \* MERGEFORMAT</w:instrText>
        </w:r>
        <w:r>
          <w:fldChar w:fldCharType="separate"/>
        </w:r>
        <w:r>
          <w:rPr>
            <w:lang w:val="zh-CN"/>
          </w:rPr>
          <w:t>I</w:t>
        </w:r>
        <w:r>
          <w:fldChar w:fldCharType="end"/>
        </w:r>
      </w:p>
    </w:sdtContent>
  </w:sdt>
  <w:p w14:paraId="54707312" w14:textId="77777777" w:rsidR="00915E8A" w:rsidRDefault="00915E8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228484"/>
      <w:docPartObj>
        <w:docPartGallery w:val="AutoText"/>
      </w:docPartObj>
    </w:sdtPr>
    <w:sdtContent>
      <w:p w14:paraId="612CA51B" w14:textId="77777777" w:rsidR="00915E8A" w:rsidRDefault="00000000">
        <w:pPr>
          <w:pStyle w:val="a7"/>
          <w:jc w:val="center"/>
        </w:pPr>
        <w:r>
          <w:fldChar w:fldCharType="begin"/>
        </w:r>
        <w:r>
          <w:instrText>PAGE   \* MERGEFORMAT</w:instrText>
        </w:r>
        <w:r>
          <w:fldChar w:fldCharType="separate"/>
        </w:r>
        <w:r>
          <w:rPr>
            <w:lang w:val="zh-CN"/>
          </w:rPr>
          <w:t>I</w:t>
        </w:r>
        <w:r>
          <w:rPr>
            <w:lang w:val="zh-CN"/>
          </w:rPr>
          <w:t>I</w:t>
        </w:r>
        <w:r>
          <w:fldChar w:fldCharType="end"/>
        </w:r>
      </w:p>
    </w:sdtContent>
  </w:sdt>
  <w:p w14:paraId="08C6F645" w14:textId="77777777" w:rsidR="00915E8A" w:rsidRDefault="00915E8A">
    <w:pPr>
      <w:pStyle w:val="a7"/>
      <w:tabs>
        <w:tab w:val="clear" w:pos="8306"/>
        <w:tab w:val="left" w:pos="420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950356"/>
      <w:docPartObj>
        <w:docPartGallery w:val="AutoText"/>
      </w:docPartObj>
    </w:sdtPr>
    <w:sdtContent>
      <w:p w14:paraId="7BB5AAE3" w14:textId="77777777" w:rsidR="00915E8A" w:rsidRDefault="00000000">
        <w:pPr>
          <w:pStyle w:val="a7"/>
          <w:jc w:val="center"/>
        </w:pPr>
        <w:r>
          <w:fldChar w:fldCharType="begin"/>
        </w:r>
        <w:r>
          <w:instrText>PAGE   \* MERGEFORMAT</w:instrText>
        </w:r>
        <w:r>
          <w:fldChar w:fldCharType="separate"/>
        </w:r>
        <w:r>
          <w:rPr>
            <w:lang w:val="zh-CN"/>
          </w:rPr>
          <w:t>I</w:t>
        </w:r>
        <w:r>
          <w:rPr>
            <w:lang w:val="zh-CN"/>
          </w:rPr>
          <w:t>V</w:t>
        </w:r>
        <w:r>
          <w:fldChar w:fldCharType="end"/>
        </w:r>
      </w:p>
    </w:sdtContent>
  </w:sdt>
  <w:p w14:paraId="0369B8CF" w14:textId="77777777" w:rsidR="00915E8A" w:rsidRDefault="00915E8A">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847676"/>
      <w:docPartObj>
        <w:docPartGallery w:val="AutoText"/>
      </w:docPartObj>
    </w:sdtPr>
    <w:sdtContent>
      <w:p w14:paraId="1A36C816" w14:textId="77777777" w:rsidR="00915E8A" w:rsidRDefault="00000000">
        <w:pPr>
          <w:pStyle w:val="a7"/>
          <w:jc w:val="center"/>
        </w:pPr>
        <w:r>
          <w:fldChar w:fldCharType="begin"/>
        </w:r>
        <w:r>
          <w:instrText>PAGE   \* MERGEFORMAT</w:instrText>
        </w:r>
        <w:r>
          <w:fldChar w:fldCharType="separate"/>
        </w:r>
        <w:r>
          <w:rPr>
            <w:lang w:val="zh-CN"/>
          </w:rPr>
          <w:t>3</w:t>
        </w:r>
        <w:r>
          <w:rPr>
            <w:lang w:val="zh-CN"/>
          </w:rPr>
          <w:t>4</w:t>
        </w:r>
        <w:r>
          <w:fldChar w:fldCharType="end"/>
        </w:r>
      </w:p>
    </w:sdtContent>
  </w:sdt>
  <w:p w14:paraId="42A6AD03" w14:textId="77777777" w:rsidR="00915E8A" w:rsidRDefault="00000000">
    <w:pPr>
      <w:pStyle w:val="a7"/>
      <w:tabs>
        <w:tab w:val="clear" w:pos="4153"/>
        <w:tab w:val="clear" w:pos="8306"/>
        <w:tab w:val="left" w:pos="52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45CAF" w14:textId="77777777" w:rsidR="007006D0" w:rsidRDefault="007006D0">
      <w:r>
        <w:separator/>
      </w:r>
    </w:p>
  </w:footnote>
  <w:footnote w:type="continuationSeparator" w:id="0">
    <w:p w14:paraId="10208E97" w14:textId="77777777" w:rsidR="007006D0" w:rsidRDefault="007006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F7310" w14:textId="77777777" w:rsidR="00915E8A" w:rsidRDefault="00000000">
    <w:pPr>
      <w:pStyle w:val="a9"/>
      <w:rPr>
        <w:sz w:val="21"/>
      </w:rPr>
    </w:pPr>
    <w:r>
      <w:rPr>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13355" w14:textId="304A3DC7" w:rsidR="00915E8A" w:rsidRDefault="00915E8A" w:rsidP="00027FEC">
    <w:pPr>
      <w:pStyle w:val="a9"/>
      <w:jc w:val="both"/>
      <w:rPr>
        <w:rFonts w:hint="eastAsia"/>
        <w:sz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9AF61" w14:textId="77777777" w:rsidR="00915E8A" w:rsidRDefault="00000000">
    <w:pPr>
      <w:pStyle w:val="a9"/>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C6A2A" w14:textId="77777777" w:rsidR="00915E8A" w:rsidRDefault="00000000">
    <w:pPr>
      <w:pStyle w:val="a9"/>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262D0" w14:textId="77777777" w:rsidR="00915E8A" w:rsidRDefault="00000000">
    <w:pPr>
      <w:pStyle w:val="a9"/>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2A2CA" w14:textId="77777777" w:rsidR="00915E8A" w:rsidRDefault="00000000">
    <w:pPr>
      <w:pStyle w:val="a9"/>
      <w:rPr>
        <w:sz w:val="21"/>
      </w:rPr>
    </w:pPr>
    <w:r>
      <w:rPr>
        <w:rFonts w:hint="eastAsia"/>
        <w:sz w:val="21"/>
      </w:rPr>
      <w:t>第</w:t>
    </w:r>
    <w:r>
      <w:rPr>
        <w:sz w:val="21"/>
      </w:rPr>
      <w:t>2</w:t>
    </w:r>
    <w:r>
      <w:rPr>
        <w:rFonts w:hint="eastAsia"/>
        <w:sz w:val="21"/>
      </w:rPr>
      <w:t>章</w:t>
    </w:r>
    <w:r>
      <w:rPr>
        <w:rFonts w:hint="eastAsia"/>
        <w:sz w:val="21"/>
      </w:rPr>
      <w:t xml:space="preserve"> </w:t>
    </w:r>
    <w:r>
      <w:rPr>
        <w:rFonts w:hint="eastAsia"/>
        <w:sz w:val="21"/>
      </w:rPr>
      <w:t>研究基础与技术路线</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44826" w14:textId="77777777" w:rsidR="00915E8A" w:rsidRDefault="00000000">
    <w:pPr>
      <w:pStyle w:val="a9"/>
      <w:rPr>
        <w:sz w:val="21"/>
      </w:rPr>
    </w:pPr>
    <w:r>
      <w:rPr>
        <w:rFonts w:hint="eastAsia"/>
        <w:sz w:val="21"/>
      </w:rPr>
      <w:t>第</w:t>
    </w:r>
    <w:r>
      <w:rPr>
        <w:sz w:val="21"/>
      </w:rPr>
      <w:t>3</w:t>
    </w:r>
    <w:r>
      <w:rPr>
        <w:rFonts w:hint="eastAsia"/>
        <w:sz w:val="21"/>
      </w:rPr>
      <w:t>章</w:t>
    </w:r>
    <w:r>
      <w:rPr>
        <w:rFonts w:hint="eastAsia"/>
        <w:sz w:val="21"/>
      </w:rPr>
      <w:t xml:space="preserve"> </w:t>
    </w:r>
    <w:r>
      <w:rPr>
        <w:rFonts w:hint="eastAsia"/>
        <w:sz w:val="21"/>
      </w:rPr>
      <w:t>梯田建设前后的地形构建及特征分析</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63962" w14:textId="77777777" w:rsidR="00915E8A" w:rsidRDefault="00000000">
    <w:pPr>
      <w:pStyle w:val="a9"/>
      <w:rPr>
        <w:sz w:val="21"/>
      </w:rPr>
    </w:pPr>
    <w:r>
      <w:rPr>
        <w:rFonts w:hint="eastAsia"/>
        <w:sz w:val="21"/>
      </w:rPr>
      <w:t>第</w:t>
    </w:r>
    <w:r>
      <w:rPr>
        <w:sz w:val="21"/>
      </w:rPr>
      <w:t>4</w:t>
    </w:r>
    <w:r>
      <w:rPr>
        <w:rFonts w:hint="eastAsia"/>
        <w:sz w:val="21"/>
      </w:rPr>
      <w:t>章</w:t>
    </w:r>
    <w:r>
      <w:rPr>
        <w:rFonts w:hint="eastAsia"/>
        <w:sz w:val="21"/>
      </w:rPr>
      <w:t xml:space="preserve"> </w:t>
    </w:r>
    <w:r>
      <w:rPr>
        <w:rFonts w:hint="eastAsia"/>
        <w:sz w:val="21"/>
      </w:rPr>
      <w:t>土壤侵蚀预测模型及相关参数的确定</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5B4BF" w14:textId="77777777" w:rsidR="00915E8A" w:rsidRDefault="00000000">
    <w:pPr>
      <w:pStyle w:val="a9"/>
      <w:rPr>
        <w:sz w:val="21"/>
      </w:rPr>
    </w:pPr>
    <w:r>
      <w:rPr>
        <w:rFonts w:hint="eastAsia"/>
        <w:sz w:val="21"/>
      </w:rPr>
      <w:t>第</w:t>
    </w:r>
    <w:r>
      <w:rPr>
        <w:sz w:val="21"/>
      </w:rPr>
      <w:t>5</w:t>
    </w:r>
    <w:r>
      <w:rPr>
        <w:rFonts w:hint="eastAsia"/>
        <w:sz w:val="21"/>
      </w:rPr>
      <w:t>章</w:t>
    </w:r>
    <w:r>
      <w:rPr>
        <w:rFonts w:hint="eastAsia"/>
        <w:sz w:val="21"/>
      </w:rPr>
      <w:t xml:space="preserve"> </w:t>
    </w:r>
    <w:r>
      <w:rPr>
        <w:rFonts w:hint="eastAsia"/>
        <w:sz w:val="21"/>
      </w:rPr>
      <w:t>梯田建设前后土壤侵蚀量变化分析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A113" w14:textId="77777777" w:rsidR="00915E8A" w:rsidRDefault="00000000">
    <w:pPr>
      <w:pStyle w:val="a9"/>
      <w:rPr>
        <w:sz w:val="21"/>
      </w:rPr>
    </w:pPr>
    <w:r>
      <w:rPr>
        <w:rFonts w:hint="eastAsia"/>
        <w:sz w:val="21"/>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EB2F02"/>
    <w:multiLevelType w:val="multilevel"/>
    <w:tmpl w:val="23EB2F0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C113CFB"/>
    <w:multiLevelType w:val="multilevel"/>
    <w:tmpl w:val="2C113CFB"/>
    <w:lvl w:ilvl="0">
      <w:start w:val="1"/>
      <w:numFmt w:val="bullet"/>
      <w:lvlText w:val=""/>
      <w:lvlJc w:val="left"/>
      <w:pPr>
        <w:ind w:left="420" w:hanging="420"/>
      </w:pPr>
      <w:rPr>
        <w:rFonts w:ascii="Wingdings" w:hAnsi="Wingdings" w:hint="default"/>
        <w:sz w:val="15"/>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138842369">
    <w:abstractNumId w:val="1"/>
  </w:num>
  <w:num w:numId="2" w16cid:durableId="870651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FiOGUzOWM1MTE2ODRmY2MyYmEyMGQ5N2I5MzY3ZmUifQ=="/>
  </w:docVars>
  <w:rsids>
    <w:rsidRoot w:val="00BF26BD"/>
    <w:rsid w:val="0000726E"/>
    <w:rsid w:val="00010F02"/>
    <w:rsid w:val="00011920"/>
    <w:rsid w:val="0001349C"/>
    <w:rsid w:val="000149C6"/>
    <w:rsid w:val="00025C89"/>
    <w:rsid w:val="00027FEC"/>
    <w:rsid w:val="00044738"/>
    <w:rsid w:val="00044C51"/>
    <w:rsid w:val="0005041D"/>
    <w:rsid w:val="000522B6"/>
    <w:rsid w:val="00053283"/>
    <w:rsid w:val="0006262C"/>
    <w:rsid w:val="000648E6"/>
    <w:rsid w:val="00081A3D"/>
    <w:rsid w:val="00094FC2"/>
    <w:rsid w:val="000965E2"/>
    <w:rsid w:val="00096AB4"/>
    <w:rsid w:val="00097F1E"/>
    <w:rsid w:val="000A414D"/>
    <w:rsid w:val="000A6EF1"/>
    <w:rsid w:val="000B2883"/>
    <w:rsid w:val="000B3318"/>
    <w:rsid w:val="000B3FCF"/>
    <w:rsid w:val="000B7C2E"/>
    <w:rsid w:val="000C10EB"/>
    <w:rsid w:val="000C1DDA"/>
    <w:rsid w:val="000C5848"/>
    <w:rsid w:val="000C5E3A"/>
    <w:rsid w:val="000C6CDC"/>
    <w:rsid w:val="000D609B"/>
    <w:rsid w:val="000D7034"/>
    <w:rsid w:val="000F2C67"/>
    <w:rsid w:val="000F508E"/>
    <w:rsid w:val="001000D4"/>
    <w:rsid w:val="001075FC"/>
    <w:rsid w:val="00107CEB"/>
    <w:rsid w:val="00112D10"/>
    <w:rsid w:val="001213DF"/>
    <w:rsid w:val="00126882"/>
    <w:rsid w:val="001311B9"/>
    <w:rsid w:val="00131B24"/>
    <w:rsid w:val="001337A0"/>
    <w:rsid w:val="00143D47"/>
    <w:rsid w:val="00153DD2"/>
    <w:rsid w:val="001669F4"/>
    <w:rsid w:val="00171C21"/>
    <w:rsid w:val="00173A3C"/>
    <w:rsid w:val="0019126A"/>
    <w:rsid w:val="00191714"/>
    <w:rsid w:val="001927D9"/>
    <w:rsid w:val="00197B57"/>
    <w:rsid w:val="001A109D"/>
    <w:rsid w:val="001B4434"/>
    <w:rsid w:val="001B4E6B"/>
    <w:rsid w:val="001B6C20"/>
    <w:rsid w:val="001C2905"/>
    <w:rsid w:val="001C7544"/>
    <w:rsid w:val="001D23AE"/>
    <w:rsid w:val="001E130C"/>
    <w:rsid w:val="001E69BD"/>
    <w:rsid w:val="001F2D24"/>
    <w:rsid w:val="001F5332"/>
    <w:rsid w:val="001F55D8"/>
    <w:rsid w:val="001F56C3"/>
    <w:rsid w:val="0020011F"/>
    <w:rsid w:val="0020154A"/>
    <w:rsid w:val="00202C9B"/>
    <w:rsid w:val="002043F8"/>
    <w:rsid w:val="0021017C"/>
    <w:rsid w:val="0021090F"/>
    <w:rsid w:val="00224604"/>
    <w:rsid w:val="0022468C"/>
    <w:rsid w:val="0023016E"/>
    <w:rsid w:val="00231CCF"/>
    <w:rsid w:val="00234982"/>
    <w:rsid w:val="00237F6A"/>
    <w:rsid w:val="002409BE"/>
    <w:rsid w:val="00240C0F"/>
    <w:rsid w:val="00251532"/>
    <w:rsid w:val="0025351F"/>
    <w:rsid w:val="00255685"/>
    <w:rsid w:val="00270270"/>
    <w:rsid w:val="002734A0"/>
    <w:rsid w:val="00274430"/>
    <w:rsid w:val="00277C2A"/>
    <w:rsid w:val="0028056E"/>
    <w:rsid w:val="00281063"/>
    <w:rsid w:val="00292BC5"/>
    <w:rsid w:val="002933DC"/>
    <w:rsid w:val="00296BA9"/>
    <w:rsid w:val="002A062A"/>
    <w:rsid w:val="002A0A4A"/>
    <w:rsid w:val="002B5A81"/>
    <w:rsid w:val="002C4F98"/>
    <w:rsid w:val="002C65C2"/>
    <w:rsid w:val="002E2CDE"/>
    <w:rsid w:val="002E33BA"/>
    <w:rsid w:val="002E7642"/>
    <w:rsid w:val="002F11CF"/>
    <w:rsid w:val="002F123F"/>
    <w:rsid w:val="002F2CAB"/>
    <w:rsid w:val="002F4B12"/>
    <w:rsid w:val="002F5902"/>
    <w:rsid w:val="00300264"/>
    <w:rsid w:val="00301972"/>
    <w:rsid w:val="00307404"/>
    <w:rsid w:val="003153BA"/>
    <w:rsid w:val="00316ADB"/>
    <w:rsid w:val="003204FA"/>
    <w:rsid w:val="003215AB"/>
    <w:rsid w:val="00326BD0"/>
    <w:rsid w:val="00340BDC"/>
    <w:rsid w:val="003425A2"/>
    <w:rsid w:val="0034394C"/>
    <w:rsid w:val="00344CDB"/>
    <w:rsid w:val="00350BE1"/>
    <w:rsid w:val="00362264"/>
    <w:rsid w:val="003708F7"/>
    <w:rsid w:val="003759BA"/>
    <w:rsid w:val="003800B2"/>
    <w:rsid w:val="003821B1"/>
    <w:rsid w:val="00382439"/>
    <w:rsid w:val="003953EF"/>
    <w:rsid w:val="003956B6"/>
    <w:rsid w:val="003A47D9"/>
    <w:rsid w:val="003A6A38"/>
    <w:rsid w:val="003A6CAE"/>
    <w:rsid w:val="003B4079"/>
    <w:rsid w:val="003B76D1"/>
    <w:rsid w:val="003C0892"/>
    <w:rsid w:val="003D277D"/>
    <w:rsid w:val="003D4F62"/>
    <w:rsid w:val="003D6F85"/>
    <w:rsid w:val="003D7E76"/>
    <w:rsid w:val="003E0F81"/>
    <w:rsid w:val="003E2B44"/>
    <w:rsid w:val="003E7D6B"/>
    <w:rsid w:val="003F10E4"/>
    <w:rsid w:val="003F4A0B"/>
    <w:rsid w:val="003F5FB3"/>
    <w:rsid w:val="00400576"/>
    <w:rsid w:val="004014E3"/>
    <w:rsid w:val="004024BE"/>
    <w:rsid w:val="00405EBA"/>
    <w:rsid w:val="00407186"/>
    <w:rsid w:val="00411674"/>
    <w:rsid w:val="00413B31"/>
    <w:rsid w:val="0041415F"/>
    <w:rsid w:val="00415B1C"/>
    <w:rsid w:val="00425199"/>
    <w:rsid w:val="0042523E"/>
    <w:rsid w:val="00425B8C"/>
    <w:rsid w:val="00427EC8"/>
    <w:rsid w:val="004308B0"/>
    <w:rsid w:val="00432D25"/>
    <w:rsid w:val="0043382E"/>
    <w:rsid w:val="00435130"/>
    <w:rsid w:val="00453BF5"/>
    <w:rsid w:val="0046085A"/>
    <w:rsid w:val="004643D7"/>
    <w:rsid w:val="00464F9E"/>
    <w:rsid w:val="00473836"/>
    <w:rsid w:val="004800E3"/>
    <w:rsid w:val="004862A6"/>
    <w:rsid w:val="004A4198"/>
    <w:rsid w:val="004B049A"/>
    <w:rsid w:val="004B57E7"/>
    <w:rsid w:val="004C232B"/>
    <w:rsid w:val="004C2E70"/>
    <w:rsid w:val="004D16EB"/>
    <w:rsid w:val="004D4131"/>
    <w:rsid w:val="004D4C5A"/>
    <w:rsid w:val="004E1997"/>
    <w:rsid w:val="004E2AFA"/>
    <w:rsid w:val="004E44B9"/>
    <w:rsid w:val="004E6248"/>
    <w:rsid w:val="004E7F08"/>
    <w:rsid w:val="004F0076"/>
    <w:rsid w:val="004F476D"/>
    <w:rsid w:val="004F79E3"/>
    <w:rsid w:val="005038D3"/>
    <w:rsid w:val="00505ABE"/>
    <w:rsid w:val="0050628C"/>
    <w:rsid w:val="00510108"/>
    <w:rsid w:val="005129F4"/>
    <w:rsid w:val="00513934"/>
    <w:rsid w:val="00527CFC"/>
    <w:rsid w:val="00534831"/>
    <w:rsid w:val="00535651"/>
    <w:rsid w:val="00536037"/>
    <w:rsid w:val="00546ACB"/>
    <w:rsid w:val="00560926"/>
    <w:rsid w:val="00560B04"/>
    <w:rsid w:val="00565E95"/>
    <w:rsid w:val="00566670"/>
    <w:rsid w:val="00567B8D"/>
    <w:rsid w:val="0057124C"/>
    <w:rsid w:val="00572959"/>
    <w:rsid w:val="005751E4"/>
    <w:rsid w:val="00580901"/>
    <w:rsid w:val="00581DCA"/>
    <w:rsid w:val="00587254"/>
    <w:rsid w:val="0058788C"/>
    <w:rsid w:val="005A0821"/>
    <w:rsid w:val="005A547C"/>
    <w:rsid w:val="005B4A3A"/>
    <w:rsid w:val="005B61F9"/>
    <w:rsid w:val="005B6E42"/>
    <w:rsid w:val="005C0908"/>
    <w:rsid w:val="005C1DC6"/>
    <w:rsid w:val="005C3DB4"/>
    <w:rsid w:val="005C4981"/>
    <w:rsid w:val="005C5BFD"/>
    <w:rsid w:val="005C65A4"/>
    <w:rsid w:val="005D240B"/>
    <w:rsid w:val="005D4220"/>
    <w:rsid w:val="005D6F14"/>
    <w:rsid w:val="005E2D04"/>
    <w:rsid w:val="005F4451"/>
    <w:rsid w:val="005F6915"/>
    <w:rsid w:val="006017B3"/>
    <w:rsid w:val="00602C0F"/>
    <w:rsid w:val="00610BB1"/>
    <w:rsid w:val="00612499"/>
    <w:rsid w:val="006215F4"/>
    <w:rsid w:val="00625A17"/>
    <w:rsid w:val="00627BDD"/>
    <w:rsid w:val="00634214"/>
    <w:rsid w:val="006357E2"/>
    <w:rsid w:val="00636677"/>
    <w:rsid w:val="006369D8"/>
    <w:rsid w:val="00645D9B"/>
    <w:rsid w:val="006514FA"/>
    <w:rsid w:val="00652B4C"/>
    <w:rsid w:val="00653E7B"/>
    <w:rsid w:val="00656B3A"/>
    <w:rsid w:val="00661EB3"/>
    <w:rsid w:val="00666594"/>
    <w:rsid w:val="00675A83"/>
    <w:rsid w:val="006769DB"/>
    <w:rsid w:val="00677502"/>
    <w:rsid w:val="00687BF5"/>
    <w:rsid w:val="006935CA"/>
    <w:rsid w:val="00693D78"/>
    <w:rsid w:val="006A145A"/>
    <w:rsid w:val="006A610E"/>
    <w:rsid w:val="006A7183"/>
    <w:rsid w:val="006B0C10"/>
    <w:rsid w:val="006B747B"/>
    <w:rsid w:val="006C7586"/>
    <w:rsid w:val="006D4B8B"/>
    <w:rsid w:val="006D5747"/>
    <w:rsid w:val="006D727F"/>
    <w:rsid w:val="006E6A48"/>
    <w:rsid w:val="006E7B89"/>
    <w:rsid w:val="006F66F5"/>
    <w:rsid w:val="007006D0"/>
    <w:rsid w:val="00702640"/>
    <w:rsid w:val="007027E7"/>
    <w:rsid w:val="00710BF3"/>
    <w:rsid w:val="0071236D"/>
    <w:rsid w:val="00716967"/>
    <w:rsid w:val="00717727"/>
    <w:rsid w:val="00720062"/>
    <w:rsid w:val="00722E9D"/>
    <w:rsid w:val="0073238D"/>
    <w:rsid w:val="00734879"/>
    <w:rsid w:val="00734F90"/>
    <w:rsid w:val="0074327F"/>
    <w:rsid w:val="007452B9"/>
    <w:rsid w:val="0075673C"/>
    <w:rsid w:val="00761A1E"/>
    <w:rsid w:val="00766084"/>
    <w:rsid w:val="00772518"/>
    <w:rsid w:val="00781DF1"/>
    <w:rsid w:val="00782B43"/>
    <w:rsid w:val="007A0B24"/>
    <w:rsid w:val="007A1E6C"/>
    <w:rsid w:val="007B0C85"/>
    <w:rsid w:val="007B39DE"/>
    <w:rsid w:val="007B4473"/>
    <w:rsid w:val="007C5D38"/>
    <w:rsid w:val="007D09C0"/>
    <w:rsid w:val="007D1FAE"/>
    <w:rsid w:val="007D3680"/>
    <w:rsid w:val="007D4FEB"/>
    <w:rsid w:val="007D6863"/>
    <w:rsid w:val="007D7F52"/>
    <w:rsid w:val="007E354E"/>
    <w:rsid w:val="007F3D87"/>
    <w:rsid w:val="007F4AFA"/>
    <w:rsid w:val="007F6FD8"/>
    <w:rsid w:val="007F7ECA"/>
    <w:rsid w:val="00804F36"/>
    <w:rsid w:val="0080641C"/>
    <w:rsid w:val="00806A0D"/>
    <w:rsid w:val="00814FAB"/>
    <w:rsid w:val="00822602"/>
    <w:rsid w:val="00823004"/>
    <w:rsid w:val="0082622C"/>
    <w:rsid w:val="00830FF1"/>
    <w:rsid w:val="0083212C"/>
    <w:rsid w:val="00834687"/>
    <w:rsid w:val="00842EF1"/>
    <w:rsid w:val="0084617D"/>
    <w:rsid w:val="00847651"/>
    <w:rsid w:val="0085425D"/>
    <w:rsid w:val="008614DC"/>
    <w:rsid w:val="008630D9"/>
    <w:rsid w:val="0087189C"/>
    <w:rsid w:val="008736C7"/>
    <w:rsid w:val="00875076"/>
    <w:rsid w:val="00875B97"/>
    <w:rsid w:val="00884758"/>
    <w:rsid w:val="0088694D"/>
    <w:rsid w:val="008902A2"/>
    <w:rsid w:val="008A5F83"/>
    <w:rsid w:val="008B511C"/>
    <w:rsid w:val="008B6BB6"/>
    <w:rsid w:val="008C204F"/>
    <w:rsid w:val="008C4B49"/>
    <w:rsid w:val="008C6E42"/>
    <w:rsid w:val="008D4BAF"/>
    <w:rsid w:val="008F0639"/>
    <w:rsid w:val="008F0BAB"/>
    <w:rsid w:val="00901E26"/>
    <w:rsid w:val="0090527E"/>
    <w:rsid w:val="00906607"/>
    <w:rsid w:val="00915E8A"/>
    <w:rsid w:val="00915F5A"/>
    <w:rsid w:val="009221B4"/>
    <w:rsid w:val="009241A9"/>
    <w:rsid w:val="009274B1"/>
    <w:rsid w:val="00932354"/>
    <w:rsid w:val="0093447A"/>
    <w:rsid w:val="00941EA8"/>
    <w:rsid w:val="009450BF"/>
    <w:rsid w:val="0094797E"/>
    <w:rsid w:val="00951260"/>
    <w:rsid w:val="00954EC5"/>
    <w:rsid w:val="00955275"/>
    <w:rsid w:val="00962CC3"/>
    <w:rsid w:val="00966652"/>
    <w:rsid w:val="0097531A"/>
    <w:rsid w:val="009769AF"/>
    <w:rsid w:val="00976D96"/>
    <w:rsid w:val="00977C1E"/>
    <w:rsid w:val="00977F05"/>
    <w:rsid w:val="00981257"/>
    <w:rsid w:val="0098387D"/>
    <w:rsid w:val="009844CA"/>
    <w:rsid w:val="009929CC"/>
    <w:rsid w:val="00992D61"/>
    <w:rsid w:val="00994B10"/>
    <w:rsid w:val="009969D3"/>
    <w:rsid w:val="009A196C"/>
    <w:rsid w:val="009B0BB3"/>
    <w:rsid w:val="009B4BDA"/>
    <w:rsid w:val="009C2E42"/>
    <w:rsid w:val="009C594D"/>
    <w:rsid w:val="009D39C8"/>
    <w:rsid w:val="009D5187"/>
    <w:rsid w:val="009D58EC"/>
    <w:rsid w:val="009E7B3C"/>
    <w:rsid w:val="009F0C81"/>
    <w:rsid w:val="009F2417"/>
    <w:rsid w:val="009F7A7A"/>
    <w:rsid w:val="00A0628B"/>
    <w:rsid w:val="00A072AD"/>
    <w:rsid w:val="00A21787"/>
    <w:rsid w:val="00A23CD1"/>
    <w:rsid w:val="00A26808"/>
    <w:rsid w:val="00A27792"/>
    <w:rsid w:val="00A3057C"/>
    <w:rsid w:val="00A32904"/>
    <w:rsid w:val="00A32EF7"/>
    <w:rsid w:val="00A33BE0"/>
    <w:rsid w:val="00A45733"/>
    <w:rsid w:val="00A531A1"/>
    <w:rsid w:val="00A55BE6"/>
    <w:rsid w:val="00A6433D"/>
    <w:rsid w:val="00A66AE0"/>
    <w:rsid w:val="00A7725E"/>
    <w:rsid w:val="00A83F1A"/>
    <w:rsid w:val="00A84A4E"/>
    <w:rsid w:val="00A934BF"/>
    <w:rsid w:val="00AA05B8"/>
    <w:rsid w:val="00AA3298"/>
    <w:rsid w:val="00AA5636"/>
    <w:rsid w:val="00AA5D48"/>
    <w:rsid w:val="00AA7739"/>
    <w:rsid w:val="00AB48D6"/>
    <w:rsid w:val="00AC036D"/>
    <w:rsid w:val="00AC0E51"/>
    <w:rsid w:val="00AC379D"/>
    <w:rsid w:val="00AC7FDE"/>
    <w:rsid w:val="00AD3C52"/>
    <w:rsid w:val="00AD77A4"/>
    <w:rsid w:val="00AE1864"/>
    <w:rsid w:val="00AF15D6"/>
    <w:rsid w:val="00AF310E"/>
    <w:rsid w:val="00B00294"/>
    <w:rsid w:val="00B01172"/>
    <w:rsid w:val="00B10D8B"/>
    <w:rsid w:val="00B11610"/>
    <w:rsid w:val="00B11624"/>
    <w:rsid w:val="00B146A7"/>
    <w:rsid w:val="00B20CEC"/>
    <w:rsid w:val="00B22D0B"/>
    <w:rsid w:val="00B239F7"/>
    <w:rsid w:val="00B26388"/>
    <w:rsid w:val="00B3026A"/>
    <w:rsid w:val="00B43F70"/>
    <w:rsid w:val="00B5214B"/>
    <w:rsid w:val="00B53081"/>
    <w:rsid w:val="00B57653"/>
    <w:rsid w:val="00B6017A"/>
    <w:rsid w:val="00B70990"/>
    <w:rsid w:val="00B73185"/>
    <w:rsid w:val="00B8241B"/>
    <w:rsid w:val="00B83F84"/>
    <w:rsid w:val="00B85606"/>
    <w:rsid w:val="00B932E8"/>
    <w:rsid w:val="00B948C4"/>
    <w:rsid w:val="00B97078"/>
    <w:rsid w:val="00BA1CF3"/>
    <w:rsid w:val="00BA3ED6"/>
    <w:rsid w:val="00BA63D1"/>
    <w:rsid w:val="00BB65A0"/>
    <w:rsid w:val="00BC43C0"/>
    <w:rsid w:val="00BC5E96"/>
    <w:rsid w:val="00BD20CD"/>
    <w:rsid w:val="00BD507F"/>
    <w:rsid w:val="00BD701D"/>
    <w:rsid w:val="00BE0734"/>
    <w:rsid w:val="00BE4F9B"/>
    <w:rsid w:val="00BE5123"/>
    <w:rsid w:val="00BE7DFE"/>
    <w:rsid w:val="00BF1AA8"/>
    <w:rsid w:val="00BF26BD"/>
    <w:rsid w:val="00BF34F9"/>
    <w:rsid w:val="00BF428E"/>
    <w:rsid w:val="00BF4293"/>
    <w:rsid w:val="00C02C42"/>
    <w:rsid w:val="00C03A24"/>
    <w:rsid w:val="00C07FA6"/>
    <w:rsid w:val="00C160F9"/>
    <w:rsid w:val="00C162ED"/>
    <w:rsid w:val="00C219CA"/>
    <w:rsid w:val="00C22113"/>
    <w:rsid w:val="00C26F3D"/>
    <w:rsid w:val="00C303F4"/>
    <w:rsid w:val="00C3373C"/>
    <w:rsid w:val="00C379CD"/>
    <w:rsid w:val="00C41B81"/>
    <w:rsid w:val="00C46D0B"/>
    <w:rsid w:val="00C5129B"/>
    <w:rsid w:val="00C57603"/>
    <w:rsid w:val="00C63D41"/>
    <w:rsid w:val="00C6446F"/>
    <w:rsid w:val="00C6689F"/>
    <w:rsid w:val="00C74774"/>
    <w:rsid w:val="00C763A0"/>
    <w:rsid w:val="00C922A9"/>
    <w:rsid w:val="00C93162"/>
    <w:rsid w:val="00C94BA7"/>
    <w:rsid w:val="00C969A1"/>
    <w:rsid w:val="00CA1BEF"/>
    <w:rsid w:val="00CA24D1"/>
    <w:rsid w:val="00CA3902"/>
    <w:rsid w:val="00CB6236"/>
    <w:rsid w:val="00CB772F"/>
    <w:rsid w:val="00CC4FA3"/>
    <w:rsid w:val="00CC79C5"/>
    <w:rsid w:val="00CD6F2F"/>
    <w:rsid w:val="00CE0199"/>
    <w:rsid w:val="00CE3C92"/>
    <w:rsid w:val="00CE5360"/>
    <w:rsid w:val="00CE6816"/>
    <w:rsid w:val="00CE7409"/>
    <w:rsid w:val="00D00202"/>
    <w:rsid w:val="00D00A32"/>
    <w:rsid w:val="00D018F6"/>
    <w:rsid w:val="00D12811"/>
    <w:rsid w:val="00D32E8A"/>
    <w:rsid w:val="00D332DB"/>
    <w:rsid w:val="00D33B53"/>
    <w:rsid w:val="00D34634"/>
    <w:rsid w:val="00D35D70"/>
    <w:rsid w:val="00D477A5"/>
    <w:rsid w:val="00D50540"/>
    <w:rsid w:val="00D507E7"/>
    <w:rsid w:val="00D54B03"/>
    <w:rsid w:val="00D552CF"/>
    <w:rsid w:val="00D62F67"/>
    <w:rsid w:val="00D632CE"/>
    <w:rsid w:val="00D63307"/>
    <w:rsid w:val="00D65CEE"/>
    <w:rsid w:val="00D73AE4"/>
    <w:rsid w:val="00D8418B"/>
    <w:rsid w:val="00D8626B"/>
    <w:rsid w:val="00D92924"/>
    <w:rsid w:val="00D965F5"/>
    <w:rsid w:val="00DA3428"/>
    <w:rsid w:val="00DA655C"/>
    <w:rsid w:val="00DB0D8E"/>
    <w:rsid w:val="00DB1A06"/>
    <w:rsid w:val="00DC0AEF"/>
    <w:rsid w:val="00DD6EEA"/>
    <w:rsid w:val="00DE6AAF"/>
    <w:rsid w:val="00E025F5"/>
    <w:rsid w:val="00E02B11"/>
    <w:rsid w:val="00E067A7"/>
    <w:rsid w:val="00E07BCC"/>
    <w:rsid w:val="00E109D4"/>
    <w:rsid w:val="00E32DC2"/>
    <w:rsid w:val="00E4064F"/>
    <w:rsid w:val="00E436BC"/>
    <w:rsid w:val="00E44014"/>
    <w:rsid w:val="00E606DD"/>
    <w:rsid w:val="00E61844"/>
    <w:rsid w:val="00E61D4C"/>
    <w:rsid w:val="00E712EA"/>
    <w:rsid w:val="00E77C71"/>
    <w:rsid w:val="00E817F6"/>
    <w:rsid w:val="00E820FC"/>
    <w:rsid w:val="00E85E42"/>
    <w:rsid w:val="00E864E8"/>
    <w:rsid w:val="00E92496"/>
    <w:rsid w:val="00E9368F"/>
    <w:rsid w:val="00E97AF0"/>
    <w:rsid w:val="00EA4F13"/>
    <w:rsid w:val="00EB7754"/>
    <w:rsid w:val="00EC5491"/>
    <w:rsid w:val="00EC72E2"/>
    <w:rsid w:val="00EC7F8A"/>
    <w:rsid w:val="00ED330B"/>
    <w:rsid w:val="00EE31ED"/>
    <w:rsid w:val="00EE5FB7"/>
    <w:rsid w:val="00EF05E1"/>
    <w:rsid w:val="00EF4135"/>
    <w:rsid w:val="00EF67EC"/>
    <w:rsid w:val="00EF69B9"/>
    <w:rsid w:val="00F03913"/>
    <w:rsid w:val="00F167DF"/>
    <w:rsid w:val="00F202EC"/>
    <w:rsid w:val="00F22267"/>
    <w:rsid w:val="00F41BDA"/>
    <w:rsid w:val="00F430AE"/>
    <w:rsid w:val="00F43F60"/>
    <w:rsid w:val="00F46CF4"/>
    <w:rsid w:val="00F47A89"/>
    <w:rsid w:val="00F51429"/>
    <w:rsid w:val="00F51B2F"/>
    <w:rsid w:val="00F551F3"/>
    <w:rsid w:val="00F6017D"/>
    <w:rsid w:val="00F64534"/>
    <w:rsid w:val="00F6485A"/>
    <w:rsid w:val="00F67BD5"/>
    <w:rsid w:val="00F70AEE"/>
    <w:rsid w:val="00F726A2"/>
    <w:rsid w:val="00F74CE4"/>
    <w:rsid w:val="00F75DEA"/>
    <w:rsid w:val="00F82487"/>
    <w:rsid w:val="00F865E1"/>
    <w:rsid w:val="00F93F17"/>
    <w:rsid w:val="00F94C8A"/>
    <w:rsid w:val="00F95D09"/>
    <w:rsid w:val="00FA623A"/>
    <w:rsid w:val="00FB10C5"/>
    <w:rsid w:val="00FB2B48"/>
    <w:rsid w:val="00FB53F1"/>
    <w:rsid w:val="00FB5651"/>
    <w:rsid w:val="00FC04FD"/>
    <w:rsid w:val="00FC09C1"/>
    <w:rsid w:val="00FD53C3"/>
    <w:rsid w:val="00FE16C8"/>
    <w:rsid w:val="00FE5F7F"/>
    <w:rsid w:val="00FE7143"/>
    <w:rsid w:val="00FF2C5B"/>
    <w:rsid w:val="00FF5482"/>
    <w:rsid w:val="00FF64ED"/>
    <w:rsid w:val="00FF6A9E"/>
    <w:rsid w:val="16A76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A4B977F"/>
  <w15:docId w15:val="{531517FA-2DAF-43DA-BCB4-5701C5AD7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uiPriority w:val="99"/>
    <w:semiHidden/>
    <w:unhideWhenUsed/>
    <w:pPr>
      <w:jc w:val="left"/>
    </w:p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after="100" w:line="300" w:lineRule="exact"/>
    </w:pPr>
    <w:rPr>
      <w:rFonts w:ascii="黑体" w:eastAsia="黑体" w:hAnsi="黑体" w:cs="Times New Roman"/>
      <w:kern w:val="44"/>
      <w:sz w:val="28"/>
      <w:szCs w:val="28"/>
    </w:rPr>
  </w:style>
  <w:style w:type="paragraph" w:styleId="TOC2">
    <w:name w:val="toc 2"/>
    <w:basedOn w:val="a"/>
    <w:next w:val="a"/>
    <w:uiPriority w:val="39"/>
    <w:unhideWhenUsed/>
    <w:qFormat/>
    <w:pPr>
      <w:tabs>
        <w:tab w:val="right" w:leader="dot" w:pos="8296"/>
      </w:tabs>
      <w:ind w:leftChars="200" w:left="420"/>
    </w:pPr>
    <w:rPr>
      <w:rFonts w:ascii="宋体" w:eastAsia="宋体" w:hAnsi="宋体" w:cs="黑体"/>
      <w:sz w:val="24"/>
      <w:szCs w:val="24"/>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qFormat/>
    <w:rPr>
      <w:color w:val="0563C1" w:themeColor="hyperlink"/>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d">
    <w:name w:val="List Paragraph"/>
    <w:basedOn w:val="a"/>
    <w:uiPriority w:val="34"/>
    <w:qFormat/>
    <w:pPr>
      <w:ind w:firstLineChars="200" w:firstLine="420"/>
    </w:pPr>
  </w:style>
  <w:style w:type="character" w:customStyle="1" w:styleId="30">
    <w:name w:val="标题 3 字符"/>
    <w:basedOn w:val="a0"/>
    <w:link w:val="3"/>
    <w:uiPriority w:val="9"/>
    <w:rPr>
      <w:b/>
      <w:bCs/>
      <w:sz w:val="32"/>
      <w:szCs w:val="32"/>
    </w:rPr>
  </w:style>
  <w:style w:type="character" w:styleId="ae">
    <w:name w:val="Placeholder Text"/>
    <w:basedOn w:val="a0"/>
    <w:uiPriority w:val="99"/>
    <w:semiHidden/>
    <w:qFormat/>
    <w:rPr>
      <w:color w:val="808080"/>
    </w:rPr>
  </w:style>
  <w:style w:type="table" w:customStyle="1" w:styleId="1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公式"/>
    <w:basedOn w:val="a"/>
    <w:link w:val="Char"/>
    <w:qFormat/>
    <w:pPr>
      <w:tabs>
        <w:tab w:val="center" w:pos="4200"/>
        <w:tab w:val="right" w:pos="8400"/>
      </w:tabs>
      <w:jc w:val="center"/>
      <w:textAlignment w:val="center"/>
    </w:pPr>
    <w:rPr>
      <w:rFonts w:ascii="Times New Roman" w:eastAsia="宋体" w:hAnsi="Times New Roman" w:cs="Times New Roman"/>
      <w:sz w:val="24"/>
      <w:szCs w:val="36"/>
    </w:rPr>
  </w:style>
  <w:style w:type="character" w:customStyle="1" w:styleId="Char">
    <w:name w:val="公式 Char"/>
    <w:basedOn w:val="a0"/>
    <w:link w:val="af"/>
    <w:rPr>
      <w:rFonts w:ascii="Times New Roman" w:eastAsia="宋体" w:hAnsi="Times New Roman" w:cs="Times New Roman"/>
      <w:sz w:val="24"/>
      <w:szCs w:val="36"/>
    </w:rPr>
  </w:style>
  <w:style w:type="character" w:customStyle="1" w:styleId="a6">
    <w:name w:val="批注框文本 字符"/>
    <w:basedOn w:val="a0"/>
    <w:link w:val="a5"/>
    <w:uiPriority w:val="99"/>
    <w:semiHidden/>
    <w:qFormat/>
    <w:rPr>
      <w:sz w:val="18"/>
      <w:szCs w:val="18"/>
    </w:rPr>
  </w:style>
  <w:style w:type="character" w:styleId="af0">
    <w:name w:val="annotation reference"/>
    <w:basedOn w:val="a0"/>
    <w:uiPriority w:val="99"/>
    <w:semiHidden/>
    <w:unhideWhenUsed/>
    <w:rPr>
      <w:sz w:val="21"/>
      <w:szCs w:val="21"/>
    </w:rPr>
  </w:style>
  <w:style w:type="paragraph" w:styleId="af1">
    <w:name w:val="Revision"/>
    <w:hidden/>
    <w:uiPriority w:val="99"/>
    <w:semiHidden/>
    <w:rsid w:val="00053283"/>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header" Target="header5.xml"/><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png"/><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yperlink" Target="https://www.sciencedirect.com/topics/earth-and-planetary-sciences/revised-universal-soil-loss-equation" TargetMode="Externa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eader" Target="header7.xml"/><Relationship Id="rId56"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hyperlink" Target="http://kns.cnki.net/kcms/detail/61.1362.TV.20220228.1542.002.html" TargetMode="External"/><Relationship Id="rId20" Type="http://schemas.openxmlformats.org/officeDocument/2006/relationships/header" Target="header4.xml"/><Relationship Id="rId41" Type="http://schemas.openxmlformats.org/officeDocument/2006/relationships/header" Target="header6.xml"/><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header" Target="header8.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eader" Target="header9.xml"/><Relationship Id="rId4" Type="http://schemas.openxmlformats.org/officeDocument/2006/relationships/styles" Target="styles.xml"/><Relationship Id="rId9"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0A4CE8-6BFF-4495-A287-D942089B2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38</Pages>
  <Words>4734</Words>
  <Characters>26987</Characters>
  <Application>Microsoft Office Word</Application>
  <DocSecurity>0</DocSecurity>
  <Lines>224</Lines>
  <Paragraphs>63</Paragraphs>
  <ScaleCrop>false</ScaleCrop>
  <Company/>
  <LinksUpToDate>false</LinksUpToDate>
  <CharactersWithSpaces>31658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陈宇宙</dc:creator>
  <cp:lastModifiedBy>Chen Yuzhou</cp:lastModifiedBy>
  <cp:revision>417</cp:revision>
  <cp:lastPrinted>2022-05-07T05:04:00Z</cp:lastPrinted>
  <dcterms:created xsi:type="dcterms:W3CDTF">2022-04-07T08:12:00Z</dcterms:created>
  <dcterms:modified xsi:type="dcterms:W3CDTF">2023-12-20T12:53:00Z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B2E603CCC75E4CB4A33C41B43C906499</vt:lpwstr>
  </property>
</Properties>
</file>